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4F40" w:rsidRDefault="00E84F40" w:rsidP="00E84F40">
      <w:pPr>
        <w:snapToGrid w:val="0"/>
        <w:rPr>
          <w:rFonts w:ascii="黑体" w:eastAsia="黑体" w:hAnsi="宋体" w:hint="eastAsia"/>
          <w:b/>
          <w:sz w:val="52"/>
        </w:rPr>
      </w:pPr>
    </w:p>
    <w:p w:rsidR="00E84F40" w:rsidRDefault="00E84F40" w:rsidP="00E84F40">
      <w:pPr>
        <w:snapToGrid w:val="0"/>
        <w:rPr>
          <w:rFonts w:ascii="黑体" w:eastAsia="黑体" w:hAnsi="宋体" w:hint="eastAsia"/>
          <w:b/>
          <w:sz w:val="52"/>
        </w:rPr>
      </w:pPr>
    </w:p>
    <w:p w:rsidR="00E84F40" w:rsidRDefault="00E84F40" w:rsidP="00E84F40">
      <w:pPr>
        <w:snapToGrid w:val="0"/>
        <w:rPr>
          <w:rFonts w:ascii="黑体" w:eastAsia="黑体" w:hAnsi="宋体" w:hint="eastAsia"/>
          <w:b/>
          <w:sz w:val="52"/>
        </w:rPr>
      </w:pPr>
    </w:p>
    <w:p w:rsidR="00E84F40" w:rsidRDefault="00E84F40" w:rsidP="00E84F40">
      <w:pPr>
        <w:snapToGrid w:val="0"/>
        <w:ind w:left="1680" w:firstLine="420"/>
        <w:rPr>
          <w:rFonts w:ascii="黑体" w:eastAsia="黑体" w:hAnsi="宋体" w:hint="eastAsia"/>
          <w:b/>
          <w:sz w:val="52"/>
        </w:rPr>
      </w:pPr>
    </w:p>
    <w:p w:rsidR="00E657B3" w:rsidRDefault="00E657B3" w:rsidP="00E84F40">
      <w:pPr>
        <w:snapToGrid w:val="0"/>
        <w:ind w:left="1680" w:firstLine="420"/>
        <w:rPr>
          <w:rFonts w:ascii="黑体" w:eastAsia="黑体" w:hAnsi="宋体"/>
          <w:b/>
          <w:sz w:val="52"/>
        </w:rPr>
      </w:pPr>
      <w:r>
        <w:rPr>
          <w:rFonts w:ascii="黑体" w:eastAsia="黑体" w:hAnsi="宋体"/>
          <w:b/>
          <w:sz w:val="52"/>
        </w:rPr>
        <w:fldChar w:fldCharType="begin"/>
      </w:r>
      <w:r>
        <w:rPr>
          <w:rFonts w:ascii="黑体" w:eastAsia="黑体" w:hAnsi="宋体"/>
          <w:b/>
          <w:sz w:val="52"/>
        </w:rPr>
        <w:instrText xml:space="preserve"> </w:instrText>
      </w:r>
      <w:r>
        <w:rPr>
          <w:rFonts w:ascii="黑体" w:eastAsia="黑体" w:hAnsi="宋体" w:hint="eastAsia"/>
          <w:b/>
          <w:sz w:val="52"/>
        </w:rPr>
        <w:instrText>TITLE   \* MERGEFORMAT</w:instrText>
      </w:r>
      <w:r>
        <w:rPr>
          <w:rFonts w:ascii="黑体" w:eastAsia="黑体" w:hAnsi="宋体"/>
          <w:b/>
          <w:sz w:val="52"/>
        </w:rPr>
        <w:instrText xml:space="preserve"> </w:instrText>
      </w:r>
      <w:r>
        <w:rPr>
          <w:rFonts w:ascii="黑体" w:eastAsia="黑体" w:hAnsi="宋体"/>
          <w:b/>
          <w:sz w:val="52"/>
        </w:rPr>
        <w:fldChar w:fldCharType="separate"/>
      </w:r>
      <w:r>
        <w:rPr>
          <w:rFonts w:ascii="黑体" w:eastAsia="黑体" w:hAnsi="宋体" w:hint="eastAsia"/>
          <w:b/>
          <w:sz w:val="52"/>
        </w:rPr>
        <w:t>软件概要设计报告</w:t>
      </w:r>
      <w:r>
        <w:rPr>
          <w:rFonts w:ascii="黑体" w:eastAsia="黑体" w:hAnsi="宋体"/>
          <w:b/>
          <w:sz w:val="52"/>
        </w:rPr>
        <w:fldChar w:fldCharType="end"/>
      </w:r>
    </w:p>
    <w:p w:rsidR="00E657B3" w:rsidRDefault="00E657B3">
      <w:pPr>
        <w:snapToGrid w:val="0"/>
        <w:jc w:val="center"/>
        <w:rPr>
          <w:rFonts w:ascii="黑体" w:eastAsia="黑体" w:hAnsi="宋体"/>
          <w:b/>
          <w:sz w:val="32"/>
        </w:rPr>
      </w:pPr>
    </w:p>
    <w:p w:rsidR="00E657B3" w:rsidRDefault="00E84F40" w:rsidP="00E84F40">
      <w:pPr>
        <w:snapToGrid w:val="0"/>
        <w:ind w:left="1260" w:firstLine="420"/>
        <w:rPr>
          <w:rFonts w:ascii="黑体" w:eastAsia="黑体" w:hAnsi="宋体"/>
          <w:b/>
          <w:sz w:val="32"/>
        </w:rPr>
      </w:pPr>
      <w:r>
        <w:rPr>
          <w:rFonts w:ascii="黑体" w:eastAsia="黑体" w:hAnsi="宋体" w:hint="eastAsia"/>
          <w:b/>
          <w:sz w:val="32"/>
        </w:rPr>
        <w:t>--</w:t>
      </w:r>
      <w:r w:rsidRPr="00384D59">
        <w:rPr>
          <w:rFonts w:eastAsia="黑体" w:hint="eastAsia"/>
          <w:sz w:val="30"/>
        </w:rPr>
        <w:t>成都市公交行业管理及运营分析平台</w:t>
      </w:r>
    </w:p>
    <w:p w:rsidR="001A33ED" w:rsidRDefault="001A33ED">
      <w:pPr>
        <w:snapToGrid w:val="0"/>
        <w:jc w:val="center"/>
        <w:rPr>
          <w:rFonts w:ascii="黑体" w:eastAsia="黑体" w:hAnsi="宋体"/>
          <w:b/>
          <w:sz w:val="32"/>
        </w:rPr>
      </w:pPr>
    </w:p>
    <w:p w:rsidR="001A33ED" w:rsidRDefault="001A33ED">
      <w:pPr>
        <w:snapToGrid w:val="0"/>
        <w:jc w:val="center"/>
        <w:rPr>
          <w:rFonts w:ascii="黑体" w:eastAsia="黑体" w:hAnsi="宋体"/>
          <w:b/>
          <w:sz w:val="32"/>
        </w:rPr>
      </w:pPr>
    </w:p>
    <w:p w:rsidR="001A33ED" w:rsidRDefault="001A33ED">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hint="eastAsia"/>
          <w:b/>
          <w:sz w:val="32"/>
        </w:rPr>
      </w:pPr>
    </w:p>
    <w:p w:rsidR="00E84F40" w:rsidRDefault="00E84F40">
      <w:pPr>
        <w:snapToGrid w:val="0"/>
        <w:jc w:val="center"/>
        <w:rPr>
          <w:rFonts w:ascii="黑体" w:eastAsia="黑体" w:hAnsi="宋体"/>
          <w:b/>
          <w:sz w:val="32"/>
        </w:rPr>
      </w:pPr>
    </w:p>
    <w:p w:rsidR="001A33ED" w:rsidRDefault="001A33ED">
      <w:pPr>
        <w:snapToGrid w:val="0"/>
        <w:jc w:val="center"/>
        <w:rPr>
          <w:rFonts w:ascii="黑体" w:eastAsia="黑体" w:hAnsi="宋体"/>
          <w:b/>
          <w:sz w:val="32"/>
        </w:rPr>
      </w:pPr>
    </w:p>
    <w:p w:rsidR="00E84F40" w:rsidRPr="00D720D6" w:rsidRDefault="00E84F40" w:rsidP="00E84F40">
      <w:pPr>
        <w:ind w:left="1260" w:firstLineChars="50" w:firstLine="150"/>
        <w:jc w:val="left"/>
        <w:rPr>
          <w:rFonts w:ascii="黑体" w:eastAsia="黑体" w:hAnsi="宋体" w:hint="eastAsia"/>
          <w:sz w:val="30"/>
          <w:szCs w:val="30"/>
        </w:rPr>
      </w:pPr>
      <w:r w:rsidRPr="00C04F65">
        <w:rPr>
          <w:rFonts w:ascii="黑体" w:eastAsia="黑体" w:hAnsi="宋体" w:hint="eastAsia"/>
          <w:sz w:val="30"/>
          <w:szCs w:val="30"/>
        </w:rPr>
        <w:t>用户单位：</w:t>
      </w:r>
      <w:r w:rsidRPr="00D720D6">
        <w:rPr>
          <w:rFonts w:ascii="黑体" w:eastAsia="黑体" w:hAnsi="宋体" w:hint="eastAsia"/>
          <w:sz w:val="30"/>
          <w:szCs w:val="30"/>
        </w:rPr>
        <w:t xml:space="preserve"> </w:t>
      </w:r>
      <w:r>
        <w:rPr>
          <w:rFonts w:ascii="黑体" w:eastAsia="黑体" w:hAnsi="宋体" w:hint="eastAsia"/>
          <w:sz w:val="30"/>
          <w:szCs w:val="30"/>
        </w:rPr>
        <w:t>成都市交通运输委员会</w:t>
      </w:r>
    </w:p>
    <w:p w:rsidR="00E84F40" w:rsidRDefault="00E84F40" w:rsidP="00E84F40">
      <w:pPr>
        <w:pStyle w:val="a3"/>
        <w:spacing w:before="120"/>
        <w:ind w:firstLine="600"/>
        <w:jc w:val="both"/>
        <w:rPr>
          <w:rFonts w:hint="eastAsia"/>
        </w:rPr>
      </w:pPr>
      <w:r>
        <w:rPr>
          <w:rFonts w:ascii="黑体" w:eastAsia="黑体" w:hAnsi="宋体" w:hint="eastAsia"/>
          <w:sz w:val="30"/>
          <w:szCs w:val="30"/>
        </w:rPr>
        <w:tab/>
        <w:t xml:space="preserve"> 开发单位： </w:t>
      </w:r>
      <w:r w:rsidRPr="00C07622">
        <w:rPr>
          <w:rFonts w:ascii="黑体" w:eastAsia="黑体" w:hAnsi="宋体" w:hint="eastAsia"/>
          <w:sz w:val="30"/>
          <w:szCs w:val="30"/>
        </w:rPr>
        <w:t>成都索维思科技发展有限公司</w:t>
      </w:r>
    </w:p>
    <w:p w:rsidR="00E657B3" w:rsidRDefault="00E84F40" w:rsidP="00E84F40">
      <w:pPr>
        <w:rPr>
          <w:rFonts w:eastAsia="黑体"/>
          <w:sz w:val="30"/>
        </w:rPr>
      </w:pPr>
      <w:r>
        <w:rPr>
          <w:rFonts w:eastAsia="黑体"/>
          <w:sz w:val="30"/>
        </w:rPr>
        <w:t xml:space="preserve"> </w:t>
      </w:r>
    </w:p>
    <w:p w:rsidR="00E657B3" w:rsidRDefault="00E657B3">
      <w:pPr>
        <w:snapToGrid w:val="0"/>
        <w:jc w:val="center"/>
        <w:rPr>
          <w:sz w:val="32"/>
        </w:rPr>
      </w:pPr>
    </w:p>
    <w:p w:rsidR="00E657B3" w:rsidRDefault="00E657B3">
      <w:pPr>
        <w:snapToGrid w:val="0"/>
        <w:jc w:val="center"/>
        <w:rPr>
          <w:sz w:val="32"/>
        </w:rPr>
      </w:pPr>
    </w:p>
    <w:p w:rsidR="00E657B3" w:rsidRDefault="00E657B3">
      <w:pPr>
        <w:pStyle w:val="a5"/>
        <w:numPr>
          <w:ilvl w:val="0"/>
          <w:numId w:val="0"/>
        </w:numPr>
        <w:ind w:left="432" w:hanging="432"/>
        <w:rPr>
          <w:lang w:eastAsia="zh-CN"/>
        </w:rPr>
      </w:pPr>
    </w:p>
    <w:tbl>
      <w:tblPr>
        <w:tblW w:w="954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60"/>
        <w:gridCol w:w="1440"/>
        <w:gridCol w:w="1553"/>
        <w:gridCol w:w="2587"/>
        <w:gridCol w:w="2700"/>
      </w:tblGrid>
      <w:tr w:rsidR="00E657B3" w:rsidTr="001A33ED">
        <w:tc>
          <w:tcPr>
            <w:tcW w:w="1260" w:type="dxa"/>
            <w:tcBorders>
              <w:top w:val="single" w:sz="12" w:space="0" w:color="auto"/>
              <w:bottom w:val="single" w:sz="6" w:space="0" w:color="auto"/>
            </w:tcBorders>
            <w:shd w:val="clear" w:color="auto" w:fill="D9D9D9"/>
            <w:vAlign w:val="center"/>
          </w:tcPr>
          <w:p w:rsidR="00E657B3" w:rsidRDefault="00E657B3">
            <w:pPr>
              <w:pStyle w:val="-0"/>
            </w:pPr>
            <w:proofErr w:type="spellStart"/>
            <w:r>
              <w:rPr>
                <w:rFonts w:hint="eastAsia"/>
              </w:rPr>
              <w:t>版本</w:t>
            </w:r>
            <w:proofErr w:type="spellEnd"/>
            <w:r>
              <w:t>/</w:t>
            </w:r>
            <w:proofErr w:type="spellStart"/>
            <w:r>
              <w:rPr>
                <w:rFonts w:hint="eastAsia"/>
              </w:rPr>
              <w:t>状态</w:t>
            </w:r>
            <w:proofErr w:type="spellEnd"/>
          </w:p>
        </w:tc>
        <w:tc>
          <w:tcPr>
            <w:tcW w:w="1440" w:type="dxa"/>
            <w:tcBorders>
              <w:top w:val="single" w:sz="12" w:space="0" w:color="auto"/>
              <w:bottom w:val="single" w:sz="6" w:space="0" w:color="auto"/>
            </w:tcBorders>
            <w:shd w:val="clear" w:color="auto" w:fill="D9D9D9"/>
            <w:vAlign w:val="center"/>
          </w:tcPr>
          <w:p w:rsidR="00E657B3" w:rsidRDefault="00E657B3">
            <w:pPr>
              <w:pStyle w:val="-0"/>
            </w:pPr>
            <w:proofErr w:type="spellStart"/>
            <w:r>
              <w:rPr>
                <w:rFonts w:hint="eastAsia"/>
              </w:rPr>
              <w:t>作者</w:t>
            </w:r>
            <w:proofErr w:type="spellEnd"/>
          </w:p>
        </w:tc>
        <w:tc>
          <w:tcPr>
            <w:tcW w:w="1553" w:type="dxa"/>
            <w:tcBorders>
              <w:top w:val="single" w:sz="12" w:space="0" w:color="auto"/>
              <w:bottom w:val="single" w:sz="6" w:space="0" w:color="auto"/>
            </w:tcBorders>
            <w:shd w:val="clear" w:color="auto" w:fill="D9D9D9"/>
            <w:vAlign w:val="center"/>
          </w:tcPr>
          <w:p w:rsidR="00E657B3" w:rsidRDefault="00E657B3">
            <w:pPr>
              <w:pStyle w:val="-0"/>
            </w:pPr>
            <w:proofErr w:type="spellStart"/>
            <w:r>
              <w:rPr>
                <w:rFonts w:hint="eastAsia"/>
              </w:rPr>
              <w:t>参与者</w:t>
            </w:r>
            <w:proofErr w:type="spellEnd"/>
          </w:p>
        </w:tc>
        <w:tc>
          <w:tcPr>
            <w:tcW w:w="2587" w:type="dxa"/>
            <w:tcBorders>
              <w:top w:val="single" w:sz="12" w:space="0" w:color="auto"/>
              <w:bottom w:val="single" w:sz="6" w:space="0" w:color="auto"/>
            </w:tcBorders>
            <w:shd w:val="clear" w:color="auto" w:fill="D9D9D9"/>
            <w:vAlign w:val="center"/>
          </w:tcPr>
          <w:p w:rsidR="00E657B3" w:rsidRDefault="00E657B3">
            <w:pPr>
              <w:pStyle w:val="-0"/>
            </w:pPr>
            <w:proofErr w:type="spellStart"/>
            <w:r>
              <w:rPr>
                <w:rFonts w:hint="eastAsia"/>
              </w:rPr>
              <w:t>起止日期</w:t>
            </w:r>
            <w:proofErr w:type="spellEnd"/>
          </w:p>
        </w:tc>
        <w:tc>
          <w:tcPr>
            <w:tcW w:w="2700" w:type="dxa"/>
            <w:tcBorders>
              <w:top w:val="single" w:sz="12" w:space="0" w:color="auto"/>
              <w:bottom w:val="single" w:sz="6" w:space="0" w:color="auto"/>
            </w:tcBorders>
            <w:shd w:val="clear" w:color="auto" w:fill="D9D9D9"/>
            <w:vAlign w:val="center"/>
          </w:tcPr>
          <w:p w:rsidR="00E657B3" w:rsidRDefault="00E657B3">
            <w:pPr>
              <w:pStyle w:val="-0"/>
            </w:pPr>
            <w:proofErr w:type="spellStart"/>
            <w:r>
              <w:rPr>
                <w:rFonts w:hint="eastAsia"/>
              </w:rPr>
              <w:t>备注</w:t>
            </w:r>
            <w:proofErr w:type="spellEnd"/>
          </w:p>
        </w:tc>
      </w:tr>
      <w:tr w:rsidR="00620203" w:rsidTr="001A33ED">
        <w:tc>
          <w:tcPr>
            <w:tcW w:w="1260" w:type="dxa"/>
            <w:tcBorders>
              <w:top w:val="single" w:sz="6" w:space="0" w:color="auto"/>
            </w:tcBorders>
          </w:tcPr>
          <w:p w:rsidR="00620203" w:rsidRDefault="00620203">
            <w:pPr>
              <w:pStyle w:val="-"/>
            </w:pPr>
            <w:r>
              <w:t>V</w:t>
            </w:r>
            <w:r>
              <w:rPr>
                <w:rFonts w:hint="eastAsia"/>
              </w:rPr>
              <w:t>0.1</w:t>
            </w:r>
          </w:p>
        </w:tc>
        <w:tc>
          <w:tcPr>
            <w:tcW w:w="1440" w:type="dxa"/>
            <w:tcBorders>
              <w:top w:val="single" w:sz="6" w:space="0" w:color="auto"/>
            </w:tcBorders>
          </w:tcPr>
          <w:p w:rsidR="00620203" w:rsidRDefault="00620203">
            <w:pPr>
              <w:pStyle w:val="-"/>
            </w:pPr>
            <w:r>
              <w:rPr>
                <w:rFonts w:hint="eastAsia"/>
              </w:rPr>
              <w:t>周伟</w:t>
            </w:r>
          </w:p>
        </w:tc>
        <w:tc>
          <w:tcPr>
            <w:tcW w:w="1553" w:type="dxa"/>
            <w:tcBorders>
              <w:top w:val="single" w:sz="6" w:space="0" w:color="auto"/>
            </w:tcBorders>
          </w:tcPr>
          <w:p w:rsidR="00620203" w:rsidRDefault="00995864">
            <w:pPr>
              <w:pStyle w:val="-"/>
            </w:pPr>
            <w:r>
              <w:rPr>
                <w:rFonts w:hint="eastAsia"/>
              </w:rPr>
              <w:t>王明君</w:t>
            </w:r>
          </w:p>
        </w:tc>
        <w:tc>
          <w:tcPr>
            <w:tcW w:w="2587" w:type="dxa"/>
            <w:tcBorders>
              <w:top w:val="single" w:sz="6" w:space="0" w:color="auto"/>
            </w:tcBorders>
          </w:tcPr>
          <w:p w:rsidR="00620203" w:rsidRDefault="00620203" w:rsidP="00620203">
            <w:pPr>
              <w:pStyle w:val="-"/>
            </w:pPr>
            <w:r>
              <w:rPr>
                <w:rFonts w:hint="eastAsia"/>
              </w:rPr>
              <w:t>2016</w:t>
            </w:r>
            <w:r>
              <w:rPr>
                <w:rFonts w:hint="eastAsia"/>
              </w:rPr>
              <w:t>年</w:t>
            </w:r>
            <w:r>
              <w:rPr>
                <w:rFonts w:hint="eastAsia"/>
              </w:rPr>
              <w:t>8</w:t>
            </w:r>
            <w:r>
              <w:rPr>
                <w:rFonts w:hint="eastAsia"/>
              </w:rPr>
              <w:t>月</w:t>
            </w:r>
            <w:r>
              <w:rPr>
                <w:rFonts w:hint="eastAsia"/>
              </w:rPr>
              <w:t>2</w:t>
            </w:r>
            <w:r>
              <w:rPr>
                <w:rFonts w:hint="eastAsia"/>
              </w:rPr>
              <w:t>日</w:t>
            </w:r>
          </w:p>
        </w:tc>
        <w:tc>
          <w:tcPr>
            <w:tcW w:w="2700" w:type="dxa"/>
            <w:tcBorders>
              <w:top w:val="single" w:sz="6" w:space="0" w:color="auto"/>
            </w:tcBorders>
          </w:tcPr>
          <w:p w:rsidR="00620203" w:rsidRDefault="00620203">
            <w:pPr>
              <w:pStyle w:val="-"/>
            </w:pPr>
          </w:p>
        </w:tc>
      </w:tr>
      <w:tr w:rsidR="00620203" w:rsidTr="001A33ED">
        <w:tc>
          <w:tcPr>
            <w:tcW w:w="1260" w:type="dxa"/>
          </w:tcPr>
          <w:p w:rsidR="00620203" w:rsidRDefault="00620203" w:rsidP="00535171">
            <w:pPr>
              <w:pStyle w:val="-"/>
            </w:pPr>
            <w:r>
              <w:t>V</w:t>
            </w:r>
            <w:r>
              <w:rPr>
                <w:rFonts w:hint="eastAsia"/>
              </w:rPr>
              <w:t>1.0</w:t>
            </w:r>
          </w:p>
        </w:tc>
        <w:tc>
          <w:tcPr>
            <w:tcW w:w="1440" w:type="dxa"/>
          </w:tcPr>
          <w:p w:rsidR="00620203" w:rsidRDefault="00620203" w:rsidP="00535171">
            <w:pPr>
              <w:pStyle w:val="-"/>
            </w:pPr>
            <w:r>
              <w:rPr>
                <w:rFonts w:hint="eastAsia"/>
              </w:rPr>
              <w:t>周伟</w:t>
            </w:r>
          </w:p>
        </w:tc>
        <w:tc>
          <w:tcPr>
            <w:tcW w:w="1553" w:type="dxa"/>
          </w:tcPr>
          <w:p w:rsidR="00620203" w:rsidRDefault="00620203" w:rsidP="00535171">
            <w:pPr>
              <w:pStyle w:val="-"/>
            </w:pPr>
            <w:r w:rsidRPr="00B47252">
              <w:rPr>
                <w:sz w:val="24"/>
              </w:rPr>
              <w:t>刘宝林</w:t>
            </w:r>
          </w:p>
        </w:tc>
        <w:tc>
          <w:tcPr>
            <w:tcW w:w="2587" w:type="dxa"/>
          </w:tcPr>
          <w:p w:rsidR="00620203" w:rsidRDefault="00620203" w:rsidP="00620203">
            <w:pPr>
              <w:pStyle w:val="-"/>
            </w:pPr>
            <w:r>
              <w:rPr>
                <w:rFonts w:hint="eastAsia"/>
              </w:rPr>
              <w:t>2016</w:t>
            </w:r>
            <w:r>
              <w:rPr>
                <w:rFonts w:hint="eastAsia"/>
              </w:rPr>
              <w:t>年</w:t>
            </w:r>
            <w:r>
              <w:rPr>
                <w:rFonts w:hint="eastAsia"/>
              </w:rPr>
              <w:t>8</w:t>
            </w:r>
            <w:r>
              <w:rPr>
                <w:rFonts w:hint="eastAsia"/>
              </w:rPr>
              <w:t>月</w:t>
            </w:r>
            <w:r>
              <w:rPr>
                <w:rFonts w:hint="eastAsia"/>
              </w:rPr>
              <w:t>17</w:t>
            </w:r>
            <w:r>
              <w:rPr>
                <w:rFonts w:hint="eastAsia"/>
              </w:rPr>
              <w:t>日</w:t>
            </w:r>
          </w:p>
        </w:tc>
        <w:tc>
          <w:tcPr>
            <w:tcW w:w="2700" w:type="dxa"/>
          </w:tcPr>
          <w:p w:rsidR="00620203" w:rsidRDefault="00620203">
            <w:pPr>
              <w:pStyle w:val="-"/>
            </w:pPr>
          </w:p>
        </w:tc>
      </w:tr>
      <w:tr w:rsidR="00620203" w:rsidTr="001A33ED">
        <w:tc>
          <w:tcPr>
            <w:tcW w:w="1260" w:type="dxa"/>
          </w:tcPr>
          <w:p w:rsidR="00620203" w:rsidRDefault="00620203" w:rsidP="00535171">
            <w:pPr>
              <w:pStyle w:val="-"/>
            </w:pPr>
            <w:r>
              <w:t>V</w:t>
            </w:r>
            <w:r>
              <w:rPr>
                <w:rFonts w:hint="eastAsia"/>
              </w:rPr>
              <w:t>1.1</w:t>
            </w:r>
          </w:p>
        </w:tc>
        <w:tc>
          <w:tcPr>
            <w:tcW w:w="1440" w:type="dxa"/>
          </w:tcPr>
          <w:p w:rsidR="00620203" w:rsidRDefault="00620203" w:rsidP="00535171">
            <w:pPr>
              <w:pStyle w:val="-"/>
            </w:pPr>
            <w:r>
              <w:rPr>
                <w:rFonts w:hint="eastAsia"/>
              </w:rPr>
              <w:t>周伟</w:t>
            </w:r>
          </w:p>
        </w:tc>
        <w:tc>
          <w:tcPr>
            <w:tcW w:w="1553" w:type="dxa"/>
          </w:tcPr>
          <w:p w:rsidR="00620203" w:rsidRDefault="00620203" w:rsidP="00535171">
            <w:pPr>
              <w:pStyle w:val="-"/>
            </w:pPr>
            <w:r w:rsidRPr="00B47252">
              <w:rPr>
                <w:sz w:val="24"/>
              </w:rPr>
              <w:t>刘宝林</w:t>
            </w:r>
          </w:p>
        </w:tc>
        <w:tc>
          <w:tcPr>
            <w:tcW w:w="2587" w:type="dxa"/>
          </w:tcPr>
          <w:p w:rsidR="00620203" w:rsidRDefault="00620203" w:rsidP="00535171">
            <w:pPr>
              <w:pStyle w:val="-"/>
            </w:pPr>
            <w:r>
              <w:rPr>
                <w:rFonts w:hint="eastAsia"/>
              </w:rPr>
              <w:t>2016</w:t>
            </w:r>
            <w:r>
              <w:rPr>
                <w:rFonts w:hint="eastAsia"/>
              </w:rPr>
              <w:t>年</w:t>
            </w:r>
            <w:r>
              <w:rPr>
                <w:rFonts w:hint="eastAsia"/>
              </w:rPr>
              <w:t>9</w:t>
            </w:r>
            <w:r>
              <w:rPr>
                <w:rFonts w:hint="eastAsia"/>
              </w:rPr>
              <w:t>月</w:t>
            </w:r>
            <w:r>
              <w:rPr>
                <w:rFonts w:hint="eastAsia"/>
              </w:rPr>
              <w:t>1</w:t>
            </w:r>
            <w:r>
              <w:rPr>
                <w:rFonts w:hint="eastAsia"/>
              </w:rPr>
              <w:t>日</w:t>
            </w:r>
          </w:p>
        </w:tc>
        <w:tc>
          <w:tcPr>
            <w:tcW w:w="2700" w:type="dxa"/>
          </w:tcPr>
          <w:p w:rsidR="00620203" w:rsidRDefault="00620203">
            <w:pPr>
              <w:pStyle w:val="-"/>
            </w:pPr>
          </w:p>
        </w:tc>
      </w:tr>
      <w:tr w:rsidR="00620203" w:rsidTr="001A33ED">
        <w:tc>
          <w:tcPr>
            <w:tcW w:w="1260" w:type="dxa"/>
          </w:tcPr>
          <w:p w:rsidR="00620203" w:rsidRDefault="00620203" w:rsidP="00535171">
            <w:pPr>
              <w:pStyle w:val="-"/>
            </w:pPr>
            <w:r>
              <w:t>V</w:t>
            </w:r>
            <w:r>
              <w:rPr>
                <w:rFonts w:hint="eastAsia"/>
              </w:rPr>
              <w:t>1.2</w:t>
            </w:r>
          </w:p>
        </w:tc>
        <w:tc>
          <w:tcPr>
            <w:tcW w:w="1440" w:type="dxa"/>
          </w:tcPr>
          <w:p w:rsidR="00620203" w:rsidRDefault="00620203" w:rsidP="00535171">
            <w:pPr>
              <w:pStyle w:val="-"/>
            </w:pPr>
            <w:r>
              <w:rPr>
                <w:rFonts w:hint="eastAsia"/>
              </w:rPr>
              <w:t>周伟</w:t>
            </w:r>
          </w:p>
        </w:tc>
        <w:tc>
          <w:tcPr>
            <w:tcW w:w="1553" w:type="dxa"/>
          </w:tcPr>
          <w:p w:rsidR="00620203" w:rsidRDefault="00620203" w:rsidP="00535171">
            <w:pPr>
              <w:pStyle w:val="-"/>
            </w:pPr>
            <w:r w:rsidRPr="00B47252">
              <w:rPr>
                <w:sz w:val="24"/>
              </w:rPr>
              <w:t>刘宝林</w:t>
            </w:r>
          </w:p>
        </w:tc>
        <w:tc>
          <w:tcPr>
            <w:tcW w:w="2587" w:type="dxa"/>
          </w:tcPr>
          <w:p w:rsidR="00620203" w:rsidRDefault="00620203">
            <w:pPr>
              <w:pStyle w:val="-"/>
            </w:pPr>
            <w:r>
              <w:rPr>
                <w:rFonts w:hint="eastAsia"/>
              </w:rPr>
              <w:t>2016</w:t>
            </w:r>
            <w:r>
              <w:rPr>
                <w:rFonts w:hint="eastAsia"/>
              </w:rPr>
              <w:t>年</w:t>
            </w:r>
            <w:r>
              <w:rPr>
                <w:rFonts w:hint="eastAsia"/>
              </w:rPr>
              <w:t>9</w:t>
            </w:r>
            <w:r>
              <w:rPr>
                <w:rFonts w:hint="eastAsia"/>
              </w:rPr>
              <w:t>月</w:t>
            </w:r>
            <w:r>
              <w:rPr>
                <w:rFonts w:hint="eastAsia"/>
              </w:rPr>
              <w:t>7</w:t>
            </w:r>
            <w:r>
              <w:rPr>
                <w:rFonts w:hint="eastAsia"/>
              </w:rPr>
              <w:t>日</w:t>
            </w:r>
          </w:p>
        </w:tc>
        <w:tc>
          <w:tcPr>
            <w:tcW w:w="2700" w:type="dxa"/>
          </w:tcPr>
          <w:p w:rsidR="00620203" w:rsidRDefault="00620203">
            <w:pPr>
              <w:pStyle w:val="-"/>
            </w:pPr>
          </w:p>
        </w:tc>
      </w:tr>
    </w:tbl>
    <w:p w:rsidR="00E657B3" w:rsidRDefault="00E657B3">
      <w:pPr>
        <w:rPr>
          <w:b/>
          <w:bCs/>
          <w:caps/>
          <w:sz w:val="20"/>
        </w:rPr>
      </w:pPr>
    </w:p>
    <w:p w:rsidR="00E657B3" w:rsidRDefault="00E657B3">
      <w:pPr>
        <w:rPr>
          <w:b/>
          <w:bCs/>
          <w:caps/>
          <w:sz w:val="20"/>
        </w:rPr>
      </w:pPr>
      <w:r>
        <w:rPr>
          <w:b/>
          <w:bCs/>
          <w:caps/>
          <w:sz w:val="20"/>
        </w:rPr>
        <w:t>文档审阅信息</w:t>
      </w:r>
    </w:p>
    <w:tbl>
      <w:tblPr>
        <w:tblW w:w="954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60"/>
        <w:gridCol w:w="1440"/>
        <w:gridCol w:w="1260"/>
        <w:gridCol w:w="1560"/>
        <w:gridCol w:w="1320"/>
        <w:gridCol w:w="2700"/>
      </w:tblGrid>
      <w:tr w:rsidR="00E657B3">
        <w:tc>
          <w:tcPr>
            <w:tcW w:w="1260" w:type="dxa"/>
            <w:tcBorders>
              <w:top w:val="single" w:sz="12" w:space="0" w:color="auto"/>
              <w:bottom w:val="single" w:sz="6" w:space="0" w:color="auto"/>
            </w:tcBorders>
            <w:shd w:val="clear" w:color="auto" w:fill="D9D9D9"/>
          </w:tcPr>
          <w:p w:rsidR="00E657B3" w:rsidRDefault="00E657B3">
            <w:pPr>
              <w:pStyle w:val="-0"/>
            </w:pPr>
            <w:proofErr w:type="spellStart"/>
            <w:r>
              <w:rPr>
                <w:rFonts w:hint="eastAsia"/>
              </w:rPr>
              <w:t>版本</w:t>
            </w:r>
            <w:proofErr w:type="spellEnd"/>
          </w:p>
        </w:tc>
        <w:tc>
          <w:tcPr>
            <w:tcW w:w="1440" w:type="dxa"/>
            <w:tcBorders>
              <w:top w:val="single" w:sz="12" w:space="0" w:color="auto"/>
              <w:bottom w:val="single" w:sz="6" w:space="0" w:color="auto"/>
            </w:tcBorders>
            <w:shd w:val="clear" w:color="auto" w:fill="D9D9D9"/>
          </w:tcPr>
          <w:p w:rsidR="00E657B3" w:rsidRDefault="00E657B3">
            <w:pPr>
              <w:pStyle w:val="-0"/>
            </w:pPr>
            <w:proofErr w:type="spellStart"/>
            <w:r>
              <w:t>审阅人</w:t>
            </w:r>
            <w:proofErr w:type="spellEnd"/>
          </w:p>
        </w:tc>
        <w:tc>
          <w:tcPr>
            <w:tcW w:w="1260" w:type="dxa"/>
            <w:tcBorders>
              <w:top w:val="single" w:sz="12" w:space="0" w:color="auto"/>
              <w:bottom w:val="single" w:sz="6" w:space="0" w:color="auto"/>
            </w:tcBorders>
            <w:shd w:val="clear" w:color="auto" w:fill="D9D9D9"/>
          </w:tcPr>
          <w:p w:rsidR="00E657B3" w:rsidRDefault="00E657B3">
            <w:pPr>
              <w:pStyle w:val="-0"/>
            </w:pPr>
            <w:proofErr w:type="spellStart"/>
            <w:r>
              <w:t>角色</w:t>
            </w:r>
            <w:proofErr w:type="spellEnd"/>
          </w:p>
        </w:tc>
        <w:tc>
          <w:tcPr>
            <w:tcW w:w="1560" w:type="dxa"/>
            <w:tcBorders>
              <w:top w:val="single" w:sz="12" w:space="0" w:color="auto"/>
              <w:bottom w:val="single" w:sz="6" w:space="0" w:color="auto"/>
            </w:tcBorders>
            <w:shd w:val="clear" w:color="auto" w:fill="D9D9D9"/>
          </w:tcPr>
          <w:p w:rsidR="00E657B3" w:rsidRDefault="00E657B3">
            <w:pPr>
              <w:pStyle w:val="-0"/>
            </w:pPr>
            <w:proofErr w:type="spellStart"/>
            <w:r>
              <w:t>审阅日期</w:t>
            </w:r>
            <w:proofErr w:type="spellEnd"/>
          </w:p>
        </w:tc>
        <w:tc>
          <w:tcPr>
            <w:tcW w:w="1320" w:type="dxa"/>
            <w:tcBorders>
              <w:top w:val="single" w:sz="12" w:space="0" w:color="auto"/>
              <w:bottom w:val="single" w:sz="6" w:space="0" w:color="auto"/>
            </w:tcBorders>
            <w:shd w:val="clear" w:color="auto" w:fill="D9D9D9"/>
          </w:tcPr>
          <w:p w:rsidR="00E657B3" w:rsidRDefault="00E657B3">
            <w:pPr>
              <w:pStyle w:val="-0"/>
            </w:pPr>
            <w:proofErr w:type="spellStart"/>
            <w:r>
              <w:rPr>
                <w:rFonts w:hint="eastAsia"/>
              </w:rPr>
              <w:t>确认</w:t>
            </w:r>
            <w:proofErr w:type="spellEnd"/>
          </w:p>
        </w:tc>
        <w:tc>
          <w:tcPr>
            <w:tcW w:w="2700" w:type="dxa"/>
            <w:tcBorders>
              <w:top w:val="single" w:sz="12" w:space="0" w:color="auto"/>
              <w:bottom w:val="single" w:sz="6" w:space="0" w:color="auto"/>
            </w:tcBorders>
            <w:shd w:val="clear" w:color="auto" w:fill="D9D9D9"/>
          </w:tcPr>
          <w:p w:rsidR="00E657B3" w:rsidRDefault="00E657B3">
            <w:pPr>
              <w:pStyle w:val="-0"/>
            </w:pPr>
            <w:proofErr w:type="spellStart"/>
            <w:r>
              <w:t>备注</w:t>
            </w:r>
            <w:proofErr w:type="spellEnd"/>
          </w:p>
        </w:tc>
      </w:tr>
      <w:tr w:rsidR="00E657B3">
        <w:tc>
          <w:tcPr>
            <w:tcW w:w="1260" w:type="dxa"/>
            <w:tcBorders>
              <w:top w:val="single" w:sz="6" w:space="0" w:color="auto"/>
            </w:tcBorders>
          </w:tcPr>
          <w:p w:rsidR="00E657B3" w:rsidRDefault="00E657B3">
            <w:pPr>
              <w:pStyle w:val="-"/>
            </w:pPr>
          </w:p>
        </w:tc>
        <w:tc>
          <w:tcPr>
            <w:tcW w:w="1440" w:type="dxa"/>
            <w:tcBorders>
              <w:top w:val="single" w:sz="6" w:space="0" w:color="auto"/>
            </w:tcBorders>
          </w:tcPr>
          <w:p w:rsidR="00E657B3" w:rsidRDefault="00E657B3">
            <w:pPr>
              <w:pStyle w:val="-"/>
            </w:pPr>
          </w:p>
        </w:tc>
        <w:tc>
          <w:tcPr>
            <w:tcW w:w="1260" w:type="dxa"/>
            <w:tcBorders>
              <w:top w:val="single" w:sz="6" w:space="0" w:color="auto"/>
            </w:tcBorders>
          </w:tcPr>
          <w:p w:rsidR="00E657B3" w:rsidRDefault="00E657B3">
            <w:pPr>
              <w:pStyle w:val="-"/>
            </w:pPr>
          </w:p>
        </w:tc>
        <w:tc>
          <w:tcPr>
            <w:tcW w:w="1560" w:type="dxa"/>
            <w:tcBorders>
              <w:top w:val="single" w:sz="6" w:space="0" w:color="auto"/>
            </w:tcBorders>
          </w:tcPr>
          <w:p w:rsidR="00E657B3" w:rsidRDefault="00E657B3">
            <w:pPr>
              <w:pStyle w:val="-"/>
            </w:pPr>
          </w:p>
        </w:tc>
        <w:tc>
          <w:tcPr>
            <w:tcW w:w="1320" w:type="dxa"/>
            <w:tcBorders>
              <w:top w:val="single" w:sz="6" w:space="0" w:color="auto"/>
            </w:tcBorders>
          </w:tcPr>
          <w:p w:rsidR="00E657B3" w:rsidRDefault="00E657B3">
            <w:pPr>
              <w:pStyle w:val="-"/>
            </w:pPr>
          </w:p>
        </w:tc>
        <w:tc>
          <w:tcPr>
            <w:tcW w:w="2700" w:type="dxa"/>
            <w:tcBorders>
              <w:top w:val="single" w:sz="6" w:space="0" w:color="auto"/>
            </w:tcBorders>
          </w:tcPr>
          <w:p w:rsidR="00E657B3" w:rsidRDefault="00E657B3">
            <w:pPr>
              <w:pStyle w:val="-"/>
            </w:pPr>
          </w:p>
        </w:tc>
      </w:tr>
      <w:tr w:rsidR="00E657B3">
        <w:tc>
          <w:tcPr>
            <w:tcW w:w="1260" w:type="dxa"/>
          </w:tcPr>
          <w:p w:rsidR="00E657B3" w:rsidRDefault="00E657B3">
            <w:pPr>
              <w:pStyle w:val="-"/>
            </w:pPr>
          </w:p>
        </w:tc>
        <w:tc>
          <w:tcPr>
            <w:tcW w:w="1440" w:type="dxa"/>
          </w:tcPr>
          <w:p w:rsidR="00E657B3" w:rsidRDefault="00E657B3">
            <w:pPr>
              <w:pStyle w:val="-"/>
            </w:pPr>
          </w:p>
        </w:tc>
        <w:tc>
          <w:tcPr>
            <w:tcW w:w="1260" w:type="dxa"/>
          </w:tcPr>
          <w:p w:rsidR="00E657B3" w:rsidRDefault="00E657B3">
            <w:pPr>
              <w:pStyle w:val="-"/>
            </w:pPr>
          </w:p>
        </w:tc>
        <w:tc>
          <w:tcPr>
            <w:tcW w:w="1560" w:type="dxa"/>
          </w:tcPr>
          <w:p w:rsidR="00E657B3" w:rsidRDefault="00E657B3">
            <w:pPr>
              <w:pStyle w:val="-"/>
            </w:pPr>
          </w:p>
        </w:tc>
        <w:tc>
          <w:tcPr>
            <w:tcW w:w="1320" w:type="dxa"/>
          </w:tcPr>
          <w:p w:rsidR="00E657B3" w:rsidRDefault="00E657B3">
            <w:pPr>
              <w:pStyle w:val="-"/>
            </w:pPr>
          </w:p>
        </w:tc>
        <w:tc>
          <w:tcPr>
            <w:tcW w:w="2700" w:type="dxa"/>
          </w:tcPr>
          <w:p w:rsidR="00E657B3" w:rsidRDefault="00E657B3">
            <w:pPr>
              <w:pStyle w:val="-"/>
            </w:pPr>
          </w:p>
        </w:tc>
      </w:tr>
      <w:tr w:rsidR="00E657B3">
        <w:tc>
          <w:tcPr>
            <w:tcW w:w="1260" w:type="dxa"/>
          </w:tcPr>
          <w:p w:rsidR="00E657B3" w:rsidRDefault="00E657B3">
            <w:pPr>
              <w:pStyle w:val="-"/>
            </w:pPr>
          </w:p>
        </w:tc>
        <w:tc>
          <w:tcPr>
            <w:tcW w:w="1440" w:type="dxa"/>
          </w:tcPr>
          <w:p w:rsidR="00E657B3" w:rsidRDefault="00E657B3">
            <w:pPr>
              <w:pStyle w:val="-"/>
            </w:pPr>
          </w:p>
        </w:tc>
        <w:tc>
          <w:tcPr>
            <w:tcW w:w="1260" w:type="dxa"/>
          </w:tcPr>
          <w:p w:rsidR="00E657B3" w:rsidRDefault="00E657B3">
            <w:pPr>
              <w:pStyle w:val="-"/>
            </w:pPr>
          </w:p>
        </w:tc>
        <w:tc>
          <w:tcPr>
            <w:tcW w:w="1560" w:type="dxa"/>
          </w:tcPr>
          <w:p w:rsidR="00E657B3" w:rsidRDefault="00E657B3">
            <w:pPr>
              <w:pStyle w:val="-"/>
            </w:pPr>
          </w:p>
        </w:tc>
        <w:tc>
          <w:tcPr>
            <w:tcW w:w="1320" w:type="dxa"/>
          </w:tcPr>
          <w:p w:rsidR="00E657B3" w:rsidRDefault="00E657B3">
            <w:pPr>
              <w:pStyle w:val="-"/>
            </w:pPr>
          </w:p>
        </w:tc>
        <w:tc>
          <w:tcPr>
            <w:tcW w:w="2700" w:type="dxa"/>
          </w:tcPr>
          <w:p w:rsidR="00E657B3" w:rsidRDefault="00E657B3">
            <w:pPr>
              <w:pStyle w:val="-"/>
            </w:pPr>
          </w:p>
        </w:tc>
      </w:tr>
      <w:tr w:rsidR="00E657B3">
        <w:tc>
          <w:tcPr>
            <w:tcW w:w="1260" w:type="dxa"/>
          </w:tcPr>
          <w:p w:rsidR="00E657B3" w:rsidRDefault="00E657B3">
            <w:pPr>
              <w:pStyle w:val="-"/>
            </w:pPr>
          </w:p>
        </w:tc>
        <w:tc>
          <w:tcPr>
            <w:tcW w:w="1440" w:type="dxa"/>
          </w:tcPr>
          <w:p w:rsidR="00E657B3" w:rsidRDefault="00E657B3">
            <w:pPr>
              <w:pStyle w:val="-"/>
            </w:pPr>
          </w:p>
        </w:tc>
        <w:tc>
          <w:tcPr>
            <w:tcW w:w="1260" w:type="dxa"/>
          </w:tcPr>
          <w:p w:rsidR="00E657B3" w:rsidRDefault="00E657B3">
            <w:pPr>
              <w:pStyle w:val="-"/>
            </w:pPr>
          </w:p>
        </w:tc>
        <w:tc>
          <w:tcPr>
            <w:tcW w:w="1560" w:type="dxa"/>
          </w:tcPr>
          <w:p w:rsidR="00E657B3" w:rsidRDefault="00E657B3">
            <w:pPr>
              <w:pStyle w:val="-"/>
            </w:pPr>
          </w:p>
        </w:tc>
        <w:tc>
          <w:tcPr>
            <w:tcW w:w="1320" w:type="dxa"/>
          </w:tcPr>
          <w:p w:rsidR="00E657B3" w:rsidRDefault="00E657B3">
            <w:pPr>
              <w:pStyle w:val="-"/>
            </w:pPr>
          </w:p>
        </w:tc>
        <w:tc>
          <w:tcPr>
            <w:tcW w:w="2700" w:type="dxa"/>
          </w:tcPr>
          <w:p w:rsidR="00E657B3" w:rsidRDefault="00E657B3">
            <w:pPr>
              <w:pStyle w:val="-"/>
            </w:pPr>
          </w:p>
        </w:tc>
      </w:tr>
    </w:tbl>
    <w:p w:rsidR="00E657B3" w:rsidRDefault="00E657B3">
      <w:pPr>
        <w:rPr>
          <w:b/>
          <w:bCs/>
          <w:caps/>
          <w:sz w:val="20"/>
        </w:rPr>
      </w:pPr>
    </w:p>
    <w:p w:rsidR="00E657B3" w:rsidRDefault="00E657B3">
      <w:pPr>
        <w:rPr>
          <w:b/>
          <w:bCs/>
          <w:caps/>
          <w:sz w:val="20"/>
        </w:rPr>
      </w:pPr>
      <w:r>
        <w:rPr>
          <w:b/>
          <w:bCs/>
          <w:caps/>
          <w:sz w:val="20"/>
        </w:rPr>
        <w:t>文档批准信息</w:t>
      </w:r>
    </w:p>
    <w:tbl>
      <w:tblPr>
        <w:tblW w:w="954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260"/>
        <w:gridCol w:w="1440"/>
        <w:gridCol w:w="1260"/>
        <w:gridCol w:w="1560"/>
        <w:gridCol w:w="1320"/>
        <w:gridCol w:w="2700"/>
      </w:tblGrid>
      <w:tr w:rsidR="00E657B3">
        <w:tc>
          <w:tcPr>
            <w:tcW w:w="1260" w:type="dxa"/>
            <w:tcBorders>
              <w:top w:val="single" w:sz="12" w:space="0" w:color="auto"/>
              <w:bottom w:val="single" w:sz="6" w:space="0" w:color="auto"/>
            </w:tcBorders>
            <w:shd w:val="clear" w:color="auto" w:fill="D9D9D9"/>
          </w:tcPr>
          <w:p w:rsidR="00E657B3" w:rsidRDefault="00E657B3">
            <w:pPr>
              <w:pStyle w:val="-0"/>
            </w:pPr>
            <w:proofErr w:type="spellStart"/>
            <w:r>
              <w:rPr>
                <w:rFonts w:hint="eastAsia"/>
              </w:rPr>
              <w:t>版本</w:t>
            </w:r>
            <w:proofErr w:type="spellEnd"/>
          </w:p>
        </w:tc>
        <w:tc>
          <w:tcPr>
            <w:tcW w:w="1440" w:type="dxa"/>
            <w:tcBorders>
              <w:top w:val="single" w:sz="12" w:space="0" w:color="auto"/>
              <w:bottom w:val="single" w:sz="6" w:space="0" w:color="auto"/>
            </w:tcBorders>
            <w:shd w:val="clear" w:color="auto" w:fill="D9D9D9"/>
          </w:tcPr>
          <w:p w:rsidR="00E657B3" w:rsidRDefault="00E657B3">
            <w:pPr>
              <w:pStyle w:val="-0"/>
            </w:pPr>
            <w:proofErr w:type="spellStart"/>
            <w:r>
              <w:t>批准人</w:t>
            </w:r>
            <w:proofErr w:type="spellEnd"/>
          </w:p>
        </w:tc>
        <w:tc>
          <w:tcPr>
            <w:tcW w:w="1260" w:type="dxa"/>
            <w:tcBorders>
              <w:top w:val="single" w:sz="12" w:space="0" w:color="auto"/>
              <w:bottom w:val="single" w:sz="6" w:space="0" w:color="auto"/>
            </w:tcBorders>
            <w:shd w:val="clear" w:color="auto" w:fill="D9D9D9"/>
          </w:tcPr>
          <w:p w:rsidR="00E657B3" w:rsidRDefault="00E657B3">
            <w:pPr>
              <w:pStyle w:val="-0"/>
            </w:pPr>
            <w:proofErr w:type="spellStart"/>
            <w:r>
              <w:t>角色</w:t>
            </w:r>
            <w:proofErr w:type="spellEnd"/>
          </w:p>
        </w:tc>
        <w:tc>
          <w:tcPr>
            <w:tcW w:w="1560" w:type="dxa"/>
            <w:tcBorders>
              <w:top w:val="single" w:sz="12" w:space="0" w:color="auto"/>
              <w:bottom w:val="single" w:sz="6" w:space="0" w:color="auto"/>
            </w:tcBorders>
            <w:shd w:val="clear" w:color="auto" w:fill="D9D9D9"/>
          </w:tcPr>
          <w:p w:rsidR="00E657B3" w:rsidRDefault="00E657B3">
            <w:pPr>
              <w:pStyle w:val="-0"/>
            </w:pPr>
            <w:proofErr w:type="spellStart"/>
            <w:r>
              <w:t>批准日期</w:t>
            </w:r>
            <w:proofErr w:type="spellEnd"/>
          </w:p>
        </w:tc>
        <w:tc>
          <w:tcPr>
            <w:tcW w:w="1320" w:type="dxa"/>
            <w:tcBorders>
              <w:top w:val="single" w:sz="12" w:space="0" w:color="auto"/>
              <w:bottom w:val="single" w:sz="6" w:space="0" w:color="auto"/>
            </w:tcBorders>
            <w:shd w:val="clear" w:color="auto" w:fill="D9D9D9"/>
          </w:tcPr>
          <w:p w:rsidR="00E657B3" w:rsidRDefault="00E657B3">
            <w:pPr>
              <w:pStyle w:val="-0"/>
            </w:pPr>
            <w:proofErr w:type="spellStart"/>
            <w:r>
              <w:rPr>
                <w:rFonts w:hint="eastAsia"/>
              </w:rPr>
              <w:t>确认</w:t>
            </w:r>
            <w:proofErr w:type="spellEnd"/>
          </w:p>
        </w:tc>
        <w:tc>
          <w:tcPr>
            <w:tcW w:w="2700" w:type="dxa"/>
            <w:tcBorders>
              <w:top w:val="single" w:sz="12" w:space="0" w:color="auto"/>
              <w:bottom w:val="single" w:sz="6" w:space="0" w:color="auto"/>
            </w:tcBorders>
            <w:shd w:val="clear" w:color="auto" w:fill="D9D9D9"/>
          </w:tcPr>
          <w:p w:rsidR="00E657B3" w:rsidRDefault="00E657B3">
            <w:pPr>
              <w:pStyle w:val="-0"/>
            </w:pPr>
            <w:proofErr w:type="spellStart"/>
            <w:r>
              <w:t>备注</w:t>
            </w:r>
            <w:proofErr w:type="spellEnd"/>
          </w:p>
        </w:tc>
      </w:tr>
      <w:tr w:rsidR="00E657B3">
        <w:tc>
          <w:tcPr>
            <w:tcW w:w="1260" w:type="dxa"/>
            <w:tcBorders>
              <w:top w:val="single" w:sz="6" w:space="0" w:color="auto"/>
            </w:tcBorders>
          </w:tcPr>
          <w:p w:rsidR="00E657B3" w:rsidRDefault="00E657B3">
            <w:pPr>
              <w:pStyle w:val="-"/>
            </w:pPr>
          </w:p>
        </w:tc>
        <w:tc>
          <w:tcPr>
            <w:tcW w:w="1440" w:type="dxa"/>
            <w:tcBorders>
              <w:top w:val="single" w:sz="6" w:space="0" w:color="auto"/>
            </w:tcBorders>
          </w:tcPr>
          <w:p w:rsidR="00E657B3" w:rsidRDefault="00E657B3">
            <w:pPr>
              <w:pStyle w:val="-"/>
            </w:pPr>
          </w:p>
        </w:tc>
        <w:tc>
          <w:tcPr>
            <w:tcW w:w="1260" w:type="dxa"/>
            <w:tcBorders>
              <w:top w:val="single" w:sz="6" w:space="0" w:color="auto"/>
            </w:tcBorders>
          </w:tcPr>
          <w:p w:rsidR="00E657B3" w:rsidRDefault="00E657B3">
            <w:pPr>
              <w:pStyle w:val="-"/>
            </w:pPr>
          </w:p>
        </w:tc>
        <w:tc>
          <w:tcPr>
            <w:tcW w:w="1560" w:type="dxa"/>
            <w:tcBorders>
              <w:top w:val="single" w:sz="6" w:space="0" w:color="auto"/>
            </w:tcBorders>
          </w:tcPr>
          <w:p w:rsidR="00E657B3" w:rsidRDefault="00E657B3">
            <w:pPr>
              <w:pStyle w:val="-"/>
            </w:pPr>
          </w:p>
        </w:tc>
        <w:tc>
          <w:tcPr>
            <w:tcW w:w="1320" w:type="dxa"/>
            <w:tcBorders>
              <w:top w:val="single" w:sz="6" w:space="0" w:color="auto"/>
            </w:tcBorders>
          </w:tcPr>
          <w:p w:rsidR="00E657B3" w:rsidRDefault="00E657B3">
            <w:pPr>
              <w:pStyle w:val="-"/>
            </w:pPr>
          </w:p>
        </w:tc>
        <w:tc>
          <w:tcPr>
            <w:tcW w:w="2700" w:type="dxa"/>
            <w:tcBorders>
              <w:top w:val="single" w:sz="6" w:space="0" w:color="auto"/>
            </w:tcBorders>
          </w:tcPr>
          <w:p w:rsidR="00E657B3" w:rsidRDefault="00E657B3">
            <w:pPr>
              <w:pStyle w:val="-"/>
            </w:pPr>
          </w:p>
        </w:tc>
      </w:tr>
      <w:tr w:rsidR="00E657B3">
        <w:tc>
          <w:tcPr>
            <w:tcW w:w="1260" w:type="dxa"/>
          </w:tcPr>
          <w:p w:rsidR="00E657B3" w:rsidRDefault="00E657B3">
            <w:pPr>
              <w:pStyle w:val="-"/>
            </w:pPr>
          </w:p>
        </w:tc>
        <w:tc>
          <w:tcPr>
            <w:tcW w:w="1440" w:type="dxa"/>
          </w:tcPr>
          <w:p w:rsidR="00E657B3" w:rsidRDefault="00E657B3">
            <w:pPr>
              <w:pStyle w:val="-"/>
            </w:pPr>
          </w:p>
        </w:tc>
        <w:tc>
          <w:tcPr>
            <w:tcW w:w="1260" w:type="dxa"/>
          </w:tcPr>
          <w:p w:rsidR="00E657B3" w:rsidRDefault="00E657B3">
            <w:pPr>
              <w:pStyle w:val="-"/>
            </w:pPr>
          </w:p>
        </w:tc>
        <w:tc>
          <w:tcPr>
            <w:tcW w:w="1560" w:type="dxa"/>
          </w:tcPr>
          <w:p w:rsidR="00E657B3" w:rsidRDefault="00E657B3">
            <w:pPr>
              <w:pStyle w:val="-"/>
            </w:pPr>
          </w:p>
        </w:tc>
        <w:tc>
          <w:tcPr>
            <w:tcW w:w="1320" w:type="dxa"/>
          </w:tcPr>
          <w:p w:rsidR="00E657B3" w:rsidRDefault="00E657B3">
            <w:pPr>
              <w:pStyle w:val="-"/>
            </w:pPr>
          </w:p>
        </w:tc>
        <w:tc>
          <w:tcPr>
            <w:tcW w:w="2700" w:type="dxa"/>
          </w:tcPr>
          <w:p w:rsidR="00E657B3" w:rsidRDefault="00E657B3">
            <w:pPr>
              <w:pStyle w:val="-"/>
            </w:pPr>
          </w:p>
        </w:tc>
      </w:tr>
      <w:tr w:rsidR="00E657B3">
        <w:tc>
          <w:tcPr>
            <w:tcW w:w="1260" w:type="dxa"/>
          </w:tcPr>
          <w:p w:rsidR="00E657B3" w:rsidRDefault="00E657B3">
            <w:pPr>
              <w:pStyle w:val="-"/>
            </w:pPr>
          </w:p>
        </w:tc>
        <w:tc>
          <w:tcPr>
            <w:tcW w:w="1440" w:type="dxa"/>
          </w:tcPr>
          <w:p w:rsidR="00E657B3" w:rsidRDefault="00E657B3">
            <w:pPr>
              <w:pStyle w:val="-"/>
            </w:pPr>
          </w:p>
        </w:tc>
        <w:tc>
          <w:tcPr>
            <w:tcW w:w="1260" w:type="dxa"/>
          </w:tcPr>
          <w:p w:rsidR="00E657B3" w:rsidRDefault="00E657B3">
            <w:pPr>
              <w:pStyle w:val="-"/>
            </w:pPr>
          </w:p>
        </w:tc>
        <w:tc>
          <w:tcPr>
            <w:tcW w:w="1560" w:type="dxa"/>
          </w:tcPr>
          <w:p w:rsidR="00E657B3" w:rsidRDefault="00E657B3">
            <w:pPr>
              <w:pStyle w:val="-"/>
            </w:pPr>
          </w:p>
        </w:tc>
        <w:tc>
          <w:tcPr>
            <w:tcW w:w="1320" w:type="dxa"/>
          </w:tcPr>
          <w:p w:rsidR="00E657B3" w:rsidRDefault="00E657B3">
            <w:pPr>
              <w:pStyle w:val="-"/>
            </w:pPr>
          </w:p>
        </w:tc>
        <w:tc>
          <w:tcPr>
            <w:tcW w:w="2700" w:type="dxa"/>
          </w:tcPr>
          <w:p w:rsidR="00E657B3" w:rsidRDefault="00E657B3">
            <w:pPr>
              <w:pStyle w:val="-"/>
            </w:pPr>
          </w:p>
        </w:tc>
      </w:tr>
      <w:tr w:rsidR="00E657B3">
        <w:tc>
          <w:tcPr>
            <w:tcW w:w="1260" w:type="dxa"/>
          </w:tcPr>
          <w:p w:rsidR="00E657B3" w:rsidRDefault="00E657B3">
            <w:pPr>
              <w:pStyle w:val="-"/>
            </w:pPr>
          </w:p>
        </w:tc>
        <w:tc>
          <w:tcPr>
            <w:tcW w:w="1440" w:type="dxa"/>
          </w:tcPr>
          <w:p w:rsidR="00E657B3" w:rsidRDefault="00E657B3">
            <w:pPr>
              <w:pStyle w:val="-"/>
            </w:pPr>
          </w:p>
        </w:tc>
        <w:tc>
          <w:tcPr>
            <w:tcW w:w="1260" w:type="dxa"/>
          </w:tcPr>
          <w:p w:rsidR="00E657B3" w:rsidRDefault="00E657B3">
            <w:pPr>
              <w:pStyle w:val="-"/>
            </w:pPr>
          </w:p>
        </w:tc>
        <w:tc>
          <w:tcPr>
            <w:tcW w:w="1560" w:type="dxa"/>
          </w:tcPr>
          <w:p w:rsidR="00E657B3" w:rsidRDefault="00E657B3">
            <w:pPr>
              <w:pStyle w:val="-"/>
            </w:pPr>
          </w:p>
        </w:tc>
        <w:tc>
          <w:tcPr>
            <w:tcW w:w="1320" w:type="dxa"/>
          </w:tcPr>
          <w:p w:rsidR="00E657B3" w:rsidRDefault="00E657B3">
            <w:pPr>
              <w:pStyle w:val="-"/>
            </w:pPr>
          </w:p>
        </w:tc>
        <w:tc>
          <w:tcPr>
            <w:tcW w:w="2700" w:type="dxa"/>
          </w:tcPr>
          <w:p w:rsidR="00E657B3" w:rsidRDefault="00E657B3">
            <w:pPr>
              <w:pStyle w:val="-"/>
            </w:pPr>
          </w:p>
        </w:tc>
      </w:tr>
    </w:tbl>
    <w:p w:rsidR="00E657B3" w:rsidRDefault="00E657B3"/>
    <w:p w:rsidR="00E17B02" w:rsidRDefault="00E17B02"/>
    <w:p w:rsidR="00E17B02" w:rsidRPr="00E17B02" w:rsidRDefault="00E17B02" w:rsidP="00E17B02"/>
    <w:p w:rsidR="00E17B02" w:rsidRDefault="00E17B02" w:rsidP="00E17B02">
      <w:pPr>
        <w:tabs>
          <w:tab w:val="left" w:pos="7176"/>
        </w:tabs>
      </w:pPr>
      <w:r>
        <w:tab/>
      </w:r>
    </w:p>
    <w:p w:rsidR="00E657B3" w:rsidRPr="00E17B02" w:rsidRDefault="00E17B02" w:rsidP="00E17B02">
      <w:pPr>
        <w:tabs>
          <w:tab w:val="left" w:pos="7176"/>
        </w:tabs>
        <w:sectPr w:rsidR="00E657B3" w:rsidRPr="00E17B02">
          <w:headerReference w:type="default" r:id="rId8"/>
          <w:footerReference w:type="default" r:id="rId9"/>
          <w:pgSz w:w="11906" w:h="16838" w:code="9"/>
          <w:pgMar w:top="1440" w:right="851" w:bottom="1440" w:left="1588" w:header="851" w:footer="992" w:gutter="0"/>
          <w:cols w:space="425"/>
          <w:docGrid w:linePitch="312"/>
        </w:sectPr>
      </w:pPr>
      <w:r>
        <w:tab/>
      </w:r>
    </w:p>
    <w:p w:rsidR="00E657B3" w:rsidRDefault="00E657B3">
      <w:pPr>
        <w:pStyle w:val="a5"/>
        <w:numPr>
          <w:ilvl w:val="0"/>
          <w:numId w:val="0"/>
        </w:numPr>
        <w:ind w:left="432" w:hanging="432"/>
      </w:pPr>
      <w:bookmarkStart w:id="0" w:name="_Toc521834544"/>
      <w:proofErr w:type="spellStart"/>
      <w:r>
        <w:rPr>
          <w:rFonts w:hint="eastAsia"/>
        </w:rPr>
        <w:lastRenderedPageBreak/>
        <w:t>目录</w:t>
      </w:r>
      <w:bookmarkEnd w:id="0"/>
      <w:proofErr w:type="spellEnd"/>
    </w:p>
    <w:bookmarkStart w:id="1" w:name="_GoBack"/>
    <w:bookmarkEnd w:id="1"/>
    <w:p w:rsidR="00DC3278" w:rsidRDefault="00E657B3">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61010726" w:history="1">
        <w:r w:rsidR="00DC3278" w:rsidRPr="00FD0F9E">
          <w:rPr>
            <w:rStyle w:val="a8"/>
            <w:rFonts w:ascii="Symbol" w:hAnsi="Symbol"/>
            <w:noProof/>
          </w:rPr>
          <w:t></w:t>
        </w:r>
        <w:r w:rsidR="00DC3278">
          <w:rPr>
            <w:rFonts w:asciiTheme="minorHAnsi" w:eastAsiaTheme="minorEastAsia" w:hAnsiTheme="minorHAnsi" w:cstheme="minorBidi"/>
            <w:b w:val="0"/>
            <w:bCs w:val="0"/>
            <w:caps w:val="0"/>
            <w:noProof/>
            <w:snapToGrid/>
            <w:kern w:val="2"/>
            <w:sz w:val="21"/>
            <w:szCs w:val="22"/>
          </w:rPr>
          <w:tab/>
        </w:r>
        <w:r w:rsidR="00DC3278" w:rsidRPr="00FD0F9E">
          <w:rPr>
            <w:rStyle w:val="a8"/>
            <w:rFonts w:hint="eastAsia"/>
            <w:noProof/>
          </w:rPr>
          <w:t>简介</w:t>
        </w:r>
        <w:r w:rsidR="00DC3278">
          <w:rPr>
            <w:noProof/>
            <w:webHidden/>
          </w:rPr>
          <w:tab/>
        </w:r>
        <w:r w:rsidR="00DC3278">
          <w:rPr>
            <w:noProof/>
            <w:webHidden/>
          </w:rPr>
          <w:fldChar w:fldCharType="begin"/>
        </w:r>
        <w:r w:rsidR="00DC3278">
          <w:rPr>
            <w:noProof/>
            <w:webHidden/>
          </w:rPr>
          <w:instrText xml:space="preserve"> PAGEREF _Toc461010726 \h </w:instrText>
        </w:r>
        <w:r w:rsidR="00DC3278">
          <w:rPr>
            <w:noProof/>
            <w:webHidden/>
          </w:rPr>
        </w:r>
        <w:r w:rsidR="00DC3278">
          <w:rPr>
            <w:noProof/>
            <w:webHidden/>
          </w:rPr>
          <w:fldChar w:fldCharType="separate"/>
        </w:r>
        <w:r w:rsidR="00DC3278">
          <w:rPr>
            <w:noProof/>
            <w:webHidden/>
          </w:rPr>
          <w:t>6</w:t>
        </w:r>
        <w:r w:rsidR="00DC3278">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27"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编写目的</w:t>
        </w:r>
        <w:r>
          <w:rPr>
            <w:noProof/>
            <w:webHidden/>
          </w:rPr>
          <w:tab/>
        </w:r>
        <w:r>
          <w:rPr>
            <w:noProof/>
            <w:webHidden/>
          </w:rPr>
          <w:fldChar w:fldCharType="begin"/>
        </w:r>
        <w:r>
          <w:rPr>
            <w:noProof/>
            <w:webHidden/>
          </w:rPr>
          <w:instrText xml:space="preserve"> PAGEREF _Toc461010727 \h </w:instrText>
        </w:r>
        <w:r>
          <w:rPr>
            <w:noProof/>
            <w:webHidden/>
          </w:rPr>
        </w:r>
        <w:r>
          <w:rPr>
            <w:noProof/>
            <w:webHidden/>
          </w:rPr>
          <w:fldChar w:fldCharType="separate"/>
        </w:r>
        <w:r>
          <w:rPr>
            <w:noProof/>
            <w:webHidden/>
          </w:rPr>
          <w:t>6</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28"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范围</w:t>
        </w:r>
        <w:r>
          <w:rPr>
            <w:noProof/>
            <w:webHidden/>
          </w:rPr>
          <w:tab/>
        </w:r>
        <w:r>
          <w:rPr>
            <w:noProof/>
            <w:webHidden/>
          </w:rPr>
          <w:fldChar w:fldCharType="begin"/>
        </w:r>
        <w:r>
          <w:rPr>
            <w:noProof/>
            <w:webHidden/>
          </w:rPr>
          <w:instrText xml:space="preserve"> PAGEREF _Toc461010728 \h </w:instrText>
        </w:r>
        <w:r>
          <w:rPr>
            <w:noProof/>
            <w:webHidden/>
          </w:rPr>
        </w:r>
        <w:r>
          <w:rPr>
            <w:noProof/>
            <w:webHidden/>
          </w:rPr>
          <w:fldChar w:fldCharType="separate"/>
        </w:r>
        <w:r>
          <w:rPr>
            <w:noProof/>
            <w:webHidden/>
          </w:rPr>
          <w:t>6</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29"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定义、首字母缩写词和缩略语</w:t>
        </w:r>
        <w:r>
          <w:rPr>
            <w:noProof/>
            <w:webHidden/>
          </w:rPr>
          <w:tab/>
        </w:r>
        <w:r>
          <w:rPr>
            <w:noProof/>
            <w:webHidden/>
          </w:rPr>
          <w:fldChar w:fldCharType="begin"/>
        </w:r>
        <w:r>
          <w:rPr>
            <w:noProof/>
            <w:webHidden/>
          </w:rPr>
          <w:instrText xml:space="preserve"> PAGEREF _Toc461010729 \h </w:instrText>
        </w:r>
        <w:r>
          <w:rPr>
            <w:noProof/>
            <w:webHidden/>
          </w:rPr>
        </w:r>
        <w:r>
          <w:rPr>
            <w:noProof/>
            <w:webHidden/>
          </w:rPr>
          <w:fldChar w:fldCharType="separate"/>
        </w:r>
        <w:r>
          <w:rPr>
            <w:noProof/>
            <w:webHidden/>
          </w:rPr>
          <w:t>6</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0"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文档概述</w:t>
        </w:r>
        <w:r>
          <w:rPr>
            <w:noProof/>
            <w:webHidden/>
          </w:rPr>
          <w:tab/>
        </w:r>
        <w:r>
          <w:rPr>
            <w:noProof/>
            <w:webHidden/>
          </w:rPr>
          <w:fldChar w:fldCharType="begin"/>
        </w:r>
        <w:r>
          <w:rPr>
            <w:noProof/>
            <w:webHidden/>
          </w:rPr>
          <w:instrText xml:space="preserve"> PAGEREF _Toc461010730 \h </w:instrText>
        </w:r>
        <w:r>
          <w:rPr>
            <w:noProof/>
            <w:webHidden/>
          </w:rPr>
        </w:r>
        <w:r>
          <w:rPr>
            <w:noProof/>
            <w:webHidden/>
          </w:rPr>
          <w:fldChar w:fldCharType="separate"/>
        </w:r>
        <w:r>
          <w:rPr>
            <w:noProof/>
            <w:webHidden/>
          </w:rPr>
          <w:t>6</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731"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系统概述</w:t>
        </w:r>
        <w:r>
          <w:rPr>
            <w:noProof/>
            <w:webHidden/>
          </w:rPr>
          <w:tab/>
        </w:r>
        <w:r>
          <w:rPr>
            <w:noProof/>
            <w:webHidden/>
          </w:rPr>
          <w:fldChar w:fldCharType="begin"/>
        </w:r>
        <w:r>
          <w:rPr>
            <w:noProof/>
            <w:webHidden/>
          </w:rPr>
          <w:instrText xml:space="preserve"> PAGEREF _Toc461010731 \h </w:instrText>
        </w:r>
        <w:r>
          <w:rPr>
            <w:noProof/>
            <w:webHidden/>
          </w:rPr>
        </w:r>
        <w:r>
          <w:rPr>
            <w:noProof/>
            <w:webHidden/>
          </w:rPr>
          <w:fldChar w:fldCharType="separate"/>
        </w:r>
        <w:r>
          <w:rPr>
            <w:noProof/>
            <w:webHidden/>
          </w:rPr>
          <w:t>7</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732"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设计考虑</w:t>
        </w:r>
        <w:r>
          <w:rPr>
            <w:noProof/>
            <w:webHidden/>
          </w:rPr>
          <w:tab/>
        </w:r>
        <w:r>
          <w:rPr>
            <w:noProof/>
            <w:webHidden/>
          </w:rPr>
          <w:fldChar w:fldCharType="begin"/>
        </w:r>
        <w:r>
          <w:rPr>
            <w:noProof/>
            <w:webHidden/>
          </w:rPr>
          <w:instrText xml:space="preserve"> PAGEREF _Toc461010732 \h </w:instrText>
        </w:r>
        <w:r>
          <w:rPr>
            <w:noProof/>
            <w:webHidden/>
          </w:rPr>
        </w:r>
        <w:r>
          <w:rPr>
            <w:noProof/>
            <w:webHidden/>
          </w:rPr>
          <w:fldChar w:fldCharType="separate"/>
        </w:r>
        <w:r>
          <w:rPr>
            <w:noProof/>
            <w:webHidden/>
          </w:rPr>
          <w:t>10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3"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假设和依赖</w:t>
        </w:r>
        <w:r>
          <w:rPr>
            <w:noProof/>
            <w:webHidden/>
          </w:rPr>
          <w:tab/>
        </w:r>
        <w:r>
          <w:rPr>
            <w:noProof/>
            <w:webHidden/>
          </w:rPr>
          <w:fldChar w:fldCharType="begin"/>
        </w:r>
        <w:r>
          <w:rPr>
            <w:noProof/>
            <w:webHidden/>
          </w:rPr>
          <w:instrText xml:space="preserve"> PAGEREF _Toc461010733 \h </w:instrText>
        </w:r>
        <w:r>
          <w:rPr>
            <w:noProof/>
            <w:webHidden/>
          </w:rPr>
        </w:r>
        <w:r>
          <w:rPr>
            <w:noProof/>
            <w:webHidden/>
          </w:rPr>
          <w:fldChar w:fldCharType="separate"/>
        </w:r>
        <w:r>
          <w:rPr>
            <w:noProof/>
            <w:webHidden/>
          </w:rPr>
          <w:t>10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4"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限制和约束</w:t>
        </w:r>
        <w:r>
          <w:rPr>
            <w:noProof/>
            <w:webHidden/>
          </w:rPr>
          <w:tab/>
        </w:r>
        <w:r>
          <w:rPr>
            <w:noProof/>
            <w:webHidden/>
          </w:rPr>
          <w:fldChar w:fldCharType="begin"/>
        </w:r>
        <w:r>
          <w:rPr>
            <w:noProof/>
            <w:webHidden/>
          </w:rPr>
          <w:instrText xml:space="preserve"> PAGEREF _Toc461010734 \h </w:instrText>
        </w:r>
        <w:r>
          <w:rPr>
            <w:noProof/>
            <w:webHidden/>
          </w:rPr>
        </w:r>
        <w:r>
          <w:rPr>
            <w:noProof/>
            <w:webHidden/>
          </w:rPr>
          <w:fldChar w:fldCharType="separate"/>
        </w:r>
        <w:r>
          <w:rPr>
            <w:noProof/>
            <w:webHidden/>
          </w:rPr>
          <w:t>10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5"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目标和指南</w:t>
        </w:r>
        <w:r>
          <w:rPr>
            <w:noProof/>
            <w:webHidden/>
          </w:rPr>
          <w:tab/>
        </w:r>
        <w:r>
          <w:rPr>
            <w:noProof/>
            <w:webHidden/>
          </w:rPr>
          <w:fldChar w:fldCharType="begin"/>
        </w:r>
        <w:r>
          <w:rPr>
            <w:noProof/>
            <w:webHidden/>
          </w:rPr>
          <w:instrText xml:space="preserve"> PAGEREF _Toc461010735 \h </w:instrText>
        </w:r>
        <w:r>
          <w:rPr>
            <w:noProof/>
            <w:webHidden/>
          </w:rPr>
        </w:r>
        <w:r>
          <w:rPr>
            <w:noProof/>
            <w:webHidden/>
          </w:rPr>
          <w:fldChar w:fldCharType="separate"/>
        </w:r>
        <w:r>
          <w:rPr>
            <w:noProof/>
            <w:webHidden/>
          </w:rPr>
          <w:t>10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6"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开发方法</w:t>
        </w:r>
        <w:r>
          <w:rPr>
            <w:noProof/>
            <w:webHidden/>
          </w:rPr>
          <w:tab/>
        </w:r>
        <w:r>
          <w:rPr>
            <w:noProof/>
            <w:webHidden/>
          </w:rPr>
          <w:fldChar w:fldCharType="begin"/>
        </w:r>
        <w:r>
          <w:rPr>
            <w:noProof/>
            <w:webHidden/>
          </w:rPr>
          <w:instrText xml:space="preserve"> PAGEREF _Toc461010736 \h </w:instrText>
        </w:r>
        <w:r>
          <w:rPr>
            <w:noProof/>
            <w:webHidden/>
          </w:rPr>
        </w:r>
        <w:r>
          <w:rPr>
            <w:noProof/>
            <w:webHidden/>
          </w:rPr>
          <w:fldChar w:fldCharType="separate"/>
        </w:r>
        <w:r>
          <w:rPr>
            <w:noProof/>
            <w:webHidden/>
          </w:rPr>
          <w:t>10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7" w:history="1">
        <w:r w:rsidRPr="00FD0F9E">
          <w:rPr>
            <w:rStyle w:val="a8"/>
            <w:noProof/>
          </w:rPr>
          <w:t>.5</w:t>
        </w:r>
        <w:r>
          <w:rPr>
            <w:rFonts w:asciiTheme="minorHAnsi" w:eastAsiaTheme="minorEastAsia" w:hAnsiTheme="minorHAnsi" w:cstheme="minorBidi"/>
            <w:smallCaps w:val="0"/>
            <w:noProof/>
            <w:snapToGrid/>
            <w:kern w:val="2"/>
            <w:sz w:val="21"/>
            <w:szCs w:val="22"/>
          </w:rPr>
          <w:tab/>
        </w:r>
        <w:r w:rsidRPr="00FD0F9E">
          <w:rPr>
            <w:rStyle w:val="a8"/>
            <w:rFonts w:hint="eastAsia"/>
            <w:noProof/>
          </w:rPr>
          <w:t>架构设计策略</w:t>
        </w:r>
        <w:r>
          <w:rPr>
            <w:noProof/>
            <w:webHidden/>
          </w:rPr>
          <w:tab/>
        </w:r>
        <w:r>
          <w:rPr>
            <w:noProof/>
            <w:webHidden/>
          </w:rPr>
          <w:fldChar w:fldCharType="begin"/>
        </w:r>
        <w:r>
          <w:rPr>
            <w:noProof/>
            <w:webHidden/>
          </w:rPr>
          <w:instrText xml:space="preserve"> PAGEREF _Toc461010737 \h </w:instrText>
        </w:r>
        <w:r>
          <w:rPr>
            <w:noProof/>
            <w:webHidden/>
          </w:rPr>
        </w:r>
        <w:r>
          <w:rPr>
            <w:noProof/>
            <w:webHidden/>
          </w:rPr>
          <w:fldChar w:fldCharType="separate"/>
        </w:r>
        <w:r>
          <w:rPr>
            <w:noProof/>
            <w:webHidden/>
          </w:rPr>
          <w:t>10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38" w:history="1">
        <w:r w:rsidRPr="00FD0F9E">
          <w:rPr>
            <w:rStyle w:val="a8"/>
            <w:noProof/>
          </w:rPr>
          <w:t>.6</w:t>
        </w:r>
        <w:r>
          <w:rPr>
            <w:rFonts w:asciiTheme="minorHAnsi" w:eastAsiaTheme="minorEastAsia" w:hAnsiTheme="minorHAnsi" w:cstheme="minorBidi"/>
            <w:smallCaps w:val="0"/>
            <w:noProof/>
            <w:snapToGrid/>
            <w:kern w:val="2"/>
            <w:sz w:val="21"/>
            <w:szCs w:val="22"/>
          </w:rPr>
          <w:tab/>
        </w:r>
        <w:r w:rsidRPr="00FD0F9E">
          <w:rPr>
            <w:rStyle w:val="a8"/>
            <w:rFonts w:hint="eastAsia"/>
            <w:noProof/>
          </w:rPr>
          <w:t>其他设计策略</w:t>
        </w:r>
        <w:r>
          <w:rPr>
            <w:noProof/>
            <w:webHidden/>
          </w:rPr>
          <w:tab/>
        </w:r>
        <w:r>
          <w:rPr>
            <w:noProof/>
            <w:webHidden/>
          </w:rPr>
          <w:fldChar w:fldCharType="begin"/>
        </w:r>
        <w:r>
          <w:rPr>
            <w:noProof/>
            <w:webHidden/>
          </w:rPr>
          <w:instrText xml:space="preserve"> PAGEREF _Toc461010738 \h </w:instrText>
        </w:r>
        <w:r>
          <w:rPr>
            <w:noProof/>
            <w:webHidden/>
          </w:rPr>
        </w:r>
        <w:r>
          <w:rPr>
            <w:noProof/>
            <w:webHidden/>
          </w:rPr>
          <w:fldChar w:fldCharType="separate"/>
        </w:r>
        <w:r>
          <w:rPr>
            <w:noProof/>
            <w:webHidden/>
          </w:rPr>
          <w:t>11</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39" w:history="1">
        <w:r w:rsidRPr="00FD0F9E">
          <w:rPr>
            <w:rStyle w:val="a8"/>
            <w:noProof/>
          </w:rPr>
          <w:t>.6.1</w:t>
        </w:r>
        <w:r>
          <w:rPr>
            <w:rFonts w:asciiTheme="minorHAnsi" w:eastAsiaTheme="minorEastAsia" w:hAnsiTheme="minorHAnsi" w:cstheme="minorBidi"/>
            <w:noProof/>
            <w:szCs w:val="22"/>
          </w:rPr>
          <w:tab/>
        </w:r>
        <w:r w:rsidRPr="00FD0F9E">
          <w:rPr>
            <w:rStyle w:val="a8"/>
            <w:rFonts w:hint="eastAsia"/>
            <w:noProof/>
          </w:rPr>
          <w:t>日志</w:t>
        </w:r>
        <w:r>
          <w:rPr>
            <w:noProof/>
            <w:webHidden/>
          </w:rPr>
          <w:tab/>
        </w:r>
        <w:r>
          <w:rPr>
            <w:noProof/>
            <w:webHidden/>
          </w:rPr>
          <w:fldChar w:fldCharType="begin"/>
        </w:r>
        <w:r>
          <w:rPr>
            <w:noProof/>
            <w:webHidden/>
          </w:rPr>
          <w:instrText xml:space="preserve"> PAGEREF _Toc461010739 \h </w:instrText>
        </w:r>
        <w:r>
          <w:rPr>
            <w:noProof/>
            <w:webHidden/>
          </w:rPr>
        </w:r>
        <w:r>
          <w:rPr>
            <w:noProof/>
            <w:webHidden/>
          </w:rPr>
          <w:fldChar w:fldCharType="separate"/>
        </w:r>
        <w:r>
          <w:rPr>
            <w:noProof/>
            <w:webHidden/>
          </w:rPr>
          <w:t>11</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40" w:history="1">
        <w:r w:rsidRPr="00FD0F9E">
          <w:rPr>
            <w:rStyle w:val="a8"/>
            <w:noProof/>
          </w:rPr>
          <w:t>.6.2</w:t>
        </w:r>
        <w:r>
          <w:rPr>
            <w:rFonts w:asciiTheme="minorHAnsi" w:eastAsiaTheme="minorEastAsia" w:hAnsiTheme="minorHAnsi" w:cstheme="minorBidi"/>
            <w:noProof/>
            <w:szCs w:val="22"/>
          </w:rPr>
          <w:tab/>
        </w:r>
        <w:r w:rsidRPr="00FD0F9E">
          <w:rPr>
            <w:rStyle w:val="a8"/>
            <w:rFonts w:hint="eastAsia"/>
            <w:noProof/>
          </w:rPr>
          <w:t>数据缓存</w:t>
        </w:r>
        <w:r>
          <w:rPr>
            <w:noProof/>
            <w:webHidden/>
          </w:rPr>
          <w:tab/>
        </w:r>
        <w:r>
          <w:rPr>
            <w:noProof/>
            <w:webHidden/>
          </w:rPr>
          <w:fldChar w:fldCharType="begin"/>
        </w:r>
        <w:r>
          <w:rPr>
            <w:noProof/>
            <w:webHidden/>
          </w:rPr>
          <w:instrText xml:space="preserve"> PAGEREF _Toc461010740 \h </w:instrText>
        </w:r>
        <w:r>
          <w:rPr>
            <w:noProof/>
            <w:webHidden/>
          </w:rPr>
        </w:r>
        <w:r>
          <w:rPr>
            <w:noProof/>
            <w:webHidden/>
          </w:rPr>
          <w:fldChar w:fldCharType="separate"/>
        </w:r>
        <w:r>
          <w:rPr>
            <w:noProof/>
            <w:webHidden/>
          </w:rPr>
          <w:t>11</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41" w:history="1">
        <w:r w:rsidRPr="00FD0F9E">
          <w:rPr>
            <w:rStyle w:val="a8"/>
            <w:noProof/>
          </w:rPr>
          <w:t>.6.3</w:t>
        </w:r>
        <w:r>
          <w:rPr>
            <w:rFonts w:asciiTheme="minorHAnsi" w:eastAsiaTheme="minorEastAsia" w:hAnsiTheme="minorHAnsi" w:cstheme="minorBidi"/>
            <w:noProof/>
            <w:szCs w:val="22"/>
          </w:rPr>
          <w:tab/>
        </w:r>
        <w:r w:rsidRPr="00FD0F9E">
          <w:rPr>
            <w:rStyle w:val="a8"/>
            <w:rFonts w:hint="eastAsia"/>
            <w:noProof/>
          </w:rPr>
          <w:t>配置服务</w:t>
        </w:r>
        <w:r>
          <w:rPr>
            <w:noProof/>
            <w:webHidden/>
          </w:rPr>
          <w:tab/>
        </w:r>
        <w:r>
          <w:rPr>
            <w:noProof/>
            <w:webHidden/>
          </w:rPr>
          <w:fldChar w:fldCharType="begin"/>
        </w:r>
        <w:r>
          <w:rPr>
            <w:noProof/>
            <w:webHidden/>
          </w:rPr>
          <w:instrText xml:space="preserve"> PAGEREF _Toc461010741 \h </w:instrText>
        </w:r>
        <w:r>
          <w:rPr>
            <w:noProof/>
            <w:webHidden/>
          </w:rPr>
        </w:r>
        <w:r>
          <w:rPr>
            <w:noProof/>
            <w:webHidden/>
          </w:rPr>
          <w:fldChar w:fldCharType="separate"/>
        </w:r>
        <w:r>
          <w:rPr>
            <w:noProof/>
            <w:webHidden/>
          </w:rPr>
          <w:t>11</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42" w:history="1">
        <w:r w:rsidRPr="00FD0F9E">
          <w:rPr>
            <w:rStyle w:val="a8"/>
            <w:noProof/>
          </w:rPr>
          <w:t>.6.4</w:t>
        </w:r>
        <w:r>
          <w:rPr>
            <w:rFonts w:asciiTheme="minorHAnsi" w:eastAsiaTheme="minorEastAsia" w:hAnsiTheme="minorHAnsi" w:cstheme="minorBidi"/>
            <w:noProof/>
            <w:szCs w:val="22"/>
          </w:rPr>
          <w:tab/>
        </w:r>
        <w:r w:rsidRPr="00FD0F9E">
          <w:rPr>
            <w:rStyle w:val="a8"/>
            <w:rFonts w:hint="eastAsia"/>
            <w:noProof/>
          </w:rPr>
          <w:t>错误处理</w:t>
        </w:r>
        <w:r>
          <w:rPr>
            <w:noProof/>
            <w:webHidden/>
          </w:rPr>
          <w:tab/>
        </w:r>
        <w:r>
          <w:rPr>
            <w:noProof/>
            <w:webHidden/>
          </w:rPr>
          <w:fldChar w:fldCharType="begin"/>
        </w:r>
        <w:r>
          <w:rPr>
            <w:noProof/>
            <w:webHidden/>
          </w:rPr>
          <w:instrText xml:space="preserve"> PAGEREF _Toc461010742 \h </w:instrText>
        </w:r>
        <w:r>
          <w:rPr>
            <w:noProof/>
            <w:webHidden/>
          </w:rPr>
        </w:r>
        <w:r>
          <w:rPr>
            <w:noProof/>
            <w:webHidden/>
          </w:rPr>
          <w:fldChar w:fldCharType="separate"/>
        </w:r>
        <w:r>
          <w:rPr>
            <w:noProof/>
            <w:webHidden/>
          </w:rPr>
          <w:t>12</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43" w:history="1">
        <w:r w:rsidRPr="00FD0F9E">
          <w:rPr>
            <w:rStyle w:val="a8"/>
            <w:noProof/>
          </w:rPr>
          <w:t>.6.5</w:t>
        </w:r>
        <w:r>
          <w:rPr>
            <w:rFonts w:asciiTheme="minorHAnsi" w:eastAsiaTheme="minorEastAsia" w:hAnsiTheme="minorHAnsi" w:cstheme="minorBidi"/>
            <w:noProof/>
            <w:szCs w:val="22"/>
          </w:rPr>
          <w:tab/>
        </w:r>
        <w:r w:rsidRPr="00FD0F9E">
          <w:rPr>
            <w:rStyle w:val="a8"/>
            <w:rFonts w:hint="eastAsia"/>
            <w:noProof/>
          </w:rPr>
          <w:t>安全</w:t>
        </w:r>
        <w:r>
          <w:rPr>
            <w:noProof/>
            <w:webHidden/>
          </w:rPr>
          <w:tab/>
        </w:r>
        <w:r>
          <w:rPr>
            <w:noProof/>
            <w:webHidden/>
          </w:rPr>
          <w:fldChar w:fldCharType="begin"/>
        </w:r>
        <w:r>
          <w:rPr>
            <w:noProof/>
            <w:webHidden/>
          </w:rPr>
          <w:instrText xml:space="preserve"> PAGEREF _Toc461010743 \h </w:instrText>
        </w:r>
        <w:r>
          <w:rPr>
            <w:noProof/>
            <w:webHidden/>
          </w:rPr>
        </w:r>
        <w:r>
          <w:rPr>
            <w:noProof/>
            <w:webHidden/>
          </w:rPr>
          <w:fldChar w:fldCharType="separate"/>
        </w:r>
        <w:r>
          <w:rPr>
            <w:noProof/>
            <w:webHidden/>
          </w:rPr>
          <w:t>12</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44" w:history="1">
        <w:r w:rsidRPr="00FD0F9E">
          <w:rPr>
            <w:rStyle w:val="a8"/>
            <w:noProof/>
          </w:rPr>
          <w:t>.6.6</w:t>
        </w:r>
        <w:r>
          <w:rPr>
            <w:rFonts w:asciiTheme="minorHAnsi" w:eastAsiaTheme="minorEastAsia" w:hAnsiTheme="minorHAnsi" w:cstheme="minorBidi"/>
            <w:noProof/>
            <w:szCs w:val="22"/>
          </w:rPr>
          <w:tab/>
        </w:r>
        <w:r w:rsidRPr="00FD0F9E">
          <w:rPr>
            <w:rStyle w:val="a8"/>
            <w:rFonts w:hint="eastAsia"/>
            <w:noProof/>
          </w:rPr>
          <w:t>性能</w:t>
        </w:r>
        <w:r>
          <w:rPr>
            <w:noProof/>
            <w:webHidden/>
          </w:rPr>
          <w:tab/>
        </w:r>
        <w:r>
          <w:rPr>
            <w:noProof/>
            <w:webHidden/>
          </w:rPr>
          <w:fldChar w:fldCharType="begin"/>
        </w:r>
        <w:r>
          <w:rPr>
            <w:noProof/>
            <w:webHidden/>
          </w:rPr>
          <w:instrText xml:space="preserve"> PAGEREF _Toc461010744 \h </w:instrText>
        </w:r>
        <w:r>
          <w:rPr>
            <w:noProof/>
            <w:webHidden/>
          </w:rPr>
        </w:r>
        <w:r>
          <w:rPr>
            <w:noProof/>
            <w:webHidden/>
          </w:rPr>
          <w:fldChar w:fldCharType="separate"/>
        </w:r>
        <w:r>
          <w:rPr>
            <w:noProof/>
            <w:webHidden/>
          </w:rPr>
          <w:t>12</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45" w:history="1">
        <w:r w:rsidRPr="00FD0F9E">
          <w:rPr>
            <w:rStyle w:val="a8"/>
            <w:noProof/>
          </w:rPr>
          <w:t>.6.7</w:t>
        </w:r>
        <w:r>
          <w:rPr>
            <w:rFonts w:asciiTheme="minorHAnsi" w:eastAsiaTheme="minorEastAsia" w:hAnsiTheme="minorHAnsi" w:cstheme="minorBidi"/>
            <w:noProof/>
            <w:szCs w:val="22"/>
          </w:rPr>
          <w:tab/>
        </w:r>
        <w:r w:rsidRPr="00FD0F9E">
          <w:rPr>
            <w:rStyle w:val="a8"/>
            <w:rFonts w:hint="eastAsia"/>
            <w:noProof/>
          </w:rPr>
          <w:t>安装程序</w:t>
        </w:r>
        <w:r>
          <w:rPr>
            <w:noProof/>
            <w:webHidden/>
          </w:rPr>
          <w:tab/>
        </w:r>
        <w:r>
          <w:rPr>
            <w:noProof/>
            <w:webHidden/>
          </w:rPr>
          <w:fldChar w:fldCharType="begin"/>
        </w:r>
        <w:r>
          <w:rPr>
            <w:noProof/>
            <w:webHidden/>
          </w:rPr>
          <w:instrText xml:space="preserve"> PAGEREF _Toc461010745 \h </w:instrText>
        </w:r>
        <w:r>
          <w:rPr>
            <w:noProof/>
            <w:webHidden/>
          </w:rPr>
        </w:r>
        <w:r>
          <w:rPr>
            <w:noProof/>
            <w:webHidden/>
          </w:rPr>
          <w:fldChar w:fldCharType="separate"/>
        </w:r>
        <w:r>
          <w:rPr>
            <w:noProof/>
            <w:webHidden/>
          </w:rPr>
          <w:t>12</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746"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体系结构设计</w:t>
        </w:r>
        <w:r>
          <w:rPr>
            <w:noProof/>
            <w:webHidden/>
          </w:rPr>
          <w:tab/>
        </w:r>
        <w:r>
          <w:rPr>
            <w:noProof/>
            <w:webHidden/>
          </w:rPr>
          <w:fldChar w:fldCharType="begin"/>
        </w:r>
        <w:r>
          <w:rPr>
            <w:noProof/>
            <w:webHidden/>
          </w:rPr>
          <w:instrText xml:space="preserve"> PAGEREF _Toc461010746 \h </w:instrText>
        </w:r>
        <w:r>
          <w:rPr>
            <w:noProof/>
            <w:webHidden/>
          </w:rPr>
        </w:r>
        <w:r>
          <w:rPr>
            <w:noProof/>
            <w:webHidden/>
          </w:rPr>
          <w:fldChar w:fldCharType="separate"/>
        </w:r>
        <w:r>
          <w:rPr>
            <w:noProof/>
            <w:webHidden/>
          </w:rPr>
          <w:t>13</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47"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整体结构设计</w:t>
        </w:r>
        <w:r>
          <w:rPr>
            <w:noProof/>
            <w:webHidden/>
          </w:rPr>
          <w:tab/>
        </w:r>
        <w:r>
          <w:rPr>
            <w:noProof/>
            <w:webHidden/>
          </w:rPr>
          <w:fldChar w:fldCharType="begin"/>
        </w:r>
        <w:r>
          <w:rPr>
            <w:noProof/>
            <w:webHidden/>
          </w:rPr>
          <w:instrText xml:space="preserve"> PAGEREF _Toc461010747 \h </w:instrText>
        </w:r>
        <w:r>
          <w:rPr>
            <w:noProof/>
            <w:webHidden/>
          </w:rPr>
        </w:r>
        <w:r>
          <w:rPr>
            <w:noProof/>
            <w:webHidden/>
          </w:rPr>
          <w:fldChar w:fldCharType="separate"/>
        </w:r>
        <w:r>
          <w:rPr>
            <w:noProof/>
            <w:webHidden/>
          </w:rPr>
          <w:t>13</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48"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软件实现架构</w:t>
        </w:r>
        <w:r>
          <w:rPr>
            <w:noProof/>
            <w:webHidden/>
          </w:rPr>
          <w:tab/>
        </w:r>
        <w:r>
          <w:rPr>
            <w:noProof/>
            <w:webHidden/>
          </w:rPr>
          <w:fldChar w:fldCharType="begin"/>
        </w:r>
        <w:r>
          <w:rPr>
            <w:noProof/>
            <w:webHidden/>
          </w:rPr>
          <w:instrText xml:space="preserve"> PAGEREF _Toc461010748 \h </w:instrText>
        </w:r>
        <w:r>
          <w:rPr>
            <w:noProof/>
            <w:webHidden/>
          </w:rPr>
        </w:r>
        <w:r>
          <w:rPr>
            <w:noProof/>
            <w:webHidden/>
          </w:rPr>
          <w:fldChar w:fldCharType="separate"/>
        </w:r>
        <w:r>
          <w:rPr>
            <w:noProof/>
            <w:webHidden/>
          </w:rPr>
          <w:t>14</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49"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硬件架构</w:t>
        </w:r>
        <w:r>
          <w:rPr>
            <w:noProof/>
            <w:webHidden/>
          </w:rPr>
          <w:tab/>
        </w:r>
        <w:r>
          <w:rPr>
            <w:noProof/>
            <w:webHidden/>
          </w:rPr>
          <w:fldChar w:fldCharType="begin"/>
        </w:r>
        <w:r>
          <w:rPr>
            <w:noProof/>
            <w:webHidden/>
          </w:rPr>
          <w:instrText xml:space="preserve"> PAGEREF _Toc461010749 \h </w:instrText>
        </w:r>
        <w:r>
          <w:rPr>
            <w:noProof/>
            <w:webHidden/>
          </w:rPr>
        </w:r>
        <w:r>
          <w:rPr>
            <w:noProof/>
            <w:webHidden/>
          </w:rPr>
          <w:fldChar w:fldCharType="separate"/>
        </w:r>
        <w:r>
          <w:rPr>
            <w:noProof/>
            <w:webHidden/>
          </w:rPr>
          <w:t>16</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0"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用户接口</w:t>
        </w:r>
        <w:r>
          <w:rPr>
            <w:noProof/>
            <w:webHidden/>
          </w:rPr>
          <w:tab/>
        </w:r>
        <w:r>
          <w:rPr>
            <w:noProof/>
            <w:webHidden/>
          </w:rPr>
          <w:fldChar w:fldCharType="begin"/>
        </w:r>
        <w:r>
          <w:rPr>
            <w:noProof/>
            <w:webHidden/>
          </w:rPr>
          <w:instrText xml:space="preserve"> PAGEREF _Toc461010750 \h </w:instrText>
        </w:r>
        <w:r>
          <w:rPr>
            <w:noProof/>
            <w:webHidden/>
          </w:rPr>
        </w:r>
        <w:r>
          <w:rPr>
            <w:noProof/>
            <w:webHidden/>
          </w:rPr>
          <w:fldChar w:fldCharType="separate"/>
        </w:r>
        <w:r>
          <w:rPr>
            <w:noProof/>
            <w:webHidden/>
          </w:rPr>
          <w:t>17</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1" w:history="1">
        <w:r w:rsidRPr="00FD0F9E">
          <w:rPr>
            <w:rStyle w:val="a8"/>
            <w:noProof/>
          </w:rPr>
          <w:t>.5</w:t>
        </w:r>
        <w:r>
          <w:rPr>
            <w:rFonts w:asciiTheme="minorHAnsi" w:eastAsiaTheme="minorEastAsia" w:hAnsiTheme="minorHAnsi" w:cstheme="minorBidi"/>
            <w:smallCaps w:val="0"/>
            <w:noProof/>
            <w:snapToGrid/>
            <w:kern w:val="2"/>
            <w:sz w:val="21"/>
            <w:szCs w:val="22"/>
          </w:rPr>
          <w:tab/>
        </w:r>
        <w:r w:rsidRPr="00FD0F9E">
          <w:rPr>
            <w:rStyle w:val="a8"/>
            <w:rFonts w:hint="eastAsia"/>
            <w:noProof/>
          </w:rPr>
          <w:t>开发基础设施</w:t>
        </w:r>
        <w:r>
          <w:rPr>
            <w:noProof/>
            <w:webHidden/>
          </w:rPr>
          <w:tab/>
        </w:r>
        <w:r>
          <w:rPr>
            <w:noProof/>
            <w:webHidden/>
          </w:rPr>
          <w:fldChar w:fldCharType="begin"/>
        </w:r>
        <w:r>
          <w:rPr>
            <w:noProof/>
            <w:webHidden/>
          </w:rPr>
          <w:instrText xml:space="preserve"> PAGEREF _Toc461010751 \h </w:instrText>
        </w:r>
        <w:r>
          <w:rPr>
            <w:noProof/>
            <w:webHidden/>
          </w:rPr>
        </w:r>
        <w:r>
          <w:rPr>
            <w:noProof/>
            <w:webHidden/>
          </w:rPr>
          <w:fldChar w:fldCharType="separate"/>
        </w:r>
        <w:r>
          <w:rPr>
            <w:noProof/>
            <w:webHidden/>
          </w:rPr>
          <w:t>17</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52" w:history="1">
        <w:r w:rsidRPr="00FD0F9E">
          <w:rPr>
            <w:rStyle w:val="a8"/>
            <w:noProof/>
          </w:rPr>
          <w:t>.5.1</w:t>
        </w:r>
        <w:r>
          <w:rPr>
            <w:rFonts w:asciiTheme="minorHAnsi" w:eastAsiaTheme="minorEastAsia" w:hAnsiTheme="minorHAnsi" w:cstheme="minorBidi"/>
            <w:noProof/>
            <w:szCs w:val="22"/>
          </w:rPr>
          <w:tab/>
        </w:r>
        <w:r w:rsidRPr="00FD0F9E">
          <w:rPr>
            <w:rStyle w:val="a8"/>
            <w:rFonts w:hint="eastAsia"/>
            <w:noProof/>
          </w:rPr>
          <w:t>开发环境配置</w:t>
        </w:r>
        <w:r>
          <w:rPr>
            <w:noProof/>
            <w:webHidden/>
          </w:rPr>
          <w:tab/>
        </w:r>
        <w:r>
          <w:rPr>
            <w:noProof/>
            <w:webHidden/>
          </w:rPr>
          <w:fldChar w:fldCharType="begin"/>
        </w:r>
        <w:r>
          <w:rPr>
            <w:noProof/>
            <w:webHidden/>
          </w:rPr>
          <w:instrText xml:space="preserve"> PAGEREF _Toc461010752 \h </w:instrText>
        </w:r>
        <w:r>
          <w:rPr>
            <w:noProof/>
            <w:webHidden/>
          </w:rPr>
        </w:r>
        <w:r>
          <w:rPr>
            <w:noProof/>
            <w:webHidden/>
          </w:rPr>
          <w:fldChar w:fldCharType="separate"/>
        </w:r>
        <w:r>
          <w:rPr>
            <w:noProof/>
            <w:webHidden/>
          </w:rPr>
          <w:t>17</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53" w:history="1">
        <w:r w:rsidRPr="00FD0F9E">
          <w:rPr>
            <w:rStyle w:val="a8"/>
            <w:noProof/>
          </w:rPr>
          <w:t>.5.2</w:t>
        </w:r>
        <w:r>
          <w:rPr>
            <w:rFonts w:asciiTheme="minorHAnsi" w:eastAsiaTheme="minorEastAsia" w:hAnsiTheme="minorHAnsi" w:cstheme="minorBidi"/>
            <w:noProof/>
            <w:szCs w:val="22"/>
          </w:rPr>
          <w:tab/>
        </w:r>
        <w:r w:rsidRPr="00FD0F9E">
          <w:rPr>
            <w:rStyle w:val="a8"/>
            <w:rFonts w:hint="eastAsia"/>
            <w:noProof/>
          </w:rPr>
          <w:t>运行环境配置</w:t>
        </w:r>
        <w:r>
          <w:rPr>
            <w:noProof/>
            <w:webHidden/>
          </w:rPr>
          <w:tab/>
        </w:r>
        <w:r>
          <w:rPr>
            <w:noProof/>
            <w:webHidden/>
          </w:rPr>
          <w:fldChar w:fldCharType="begin"/>
        </w:r>
        <w:r>
          <w:rPr>
            <w:noProof/>
            <w:webHidden/>
          </w:rPr>
          <w:instrText xml:space="preserve"> PAGEREF _Toc461010753 \h </w:instrText>
        </w:r>
        <w:r>
          <w:rPr>
            <w:noProof/>
            <w:webHidden/>
          </w:rPr>
        </w:r>
        <w:r>
          <w:rPr>
            <w:noProof/>
            <w:webHidden/>
          </w:rPr>
          <w:fldChar w:fldCharType="separate"/>
        </w:r>
        <w:r>
          <w:rPr>
            <w:noProof/>
            <w:webHidden/>
          </w:rPr>
          <w:t>17</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4" w:history="1">
        <w:r w:rsidRPr="00FD0F9E">
          <w:rPr>
            <w:rStyle w:val="a8"/>
            <w:noProof/>
          </w:rPr>
          <w:t>.6</w:t>
        </w:r>
        <w:r>
          <w:rPr>
            <w:rFonts w:asciiTheme="minorHAnsi" w:eastAsiaTheme="minorEastAsia" w:hAnsiTheme="minorHAnsi" w:cstheme="minorBidi"/>
            <w:smallCaps w:val="0"/>
            <w:noProof/>
            <w:snapToGrid/>
            <w:kern w:val="2"/>
            <w:sz w:val="21"/>
            <w:szCs w:val="22"/>
          </w:rPr>
          <w:tab/>
        </w:r>
        <w:r w:rsidRPr="00FD0F9E">
          <w:rPr>
            <w:rStyle w:val="a8"/>
            <w:rFonts w:hint="eastAsia"/>
            <w:noProof/>
          </w:rPr>
          <w:t>错误处理</w:t>
        </w:r>
        <w:r>
          <w:rPr>
            <w:noProof/>
            <w:webHidden/>
          </w:rPr>
          <w:tab/>
        </w:r>
        <w:r>
          <w:rPr>
            <w:noProof/>
            <w:webHidden/>
          </w:rPr>
          <w:fldChar w:fldCharType="begin"/>
        </w:r>
        <w:r>
          <w:rPr>
            <w:noProof/>
            <w:webHidden/>
          </w:rPr>
          <w:instrText xml:space="preserve"> PAGEREF _Toc461010754 \h </w:instrText>
        </w:r>
        <w:r>
          <w:rPr>
            <w:noProof/>
            <w:webHidden/>
          </w:rPr>
        </w:r>
        <w:r>
          <w:rPr>
            <w:noProof/>
            <w:webHidden/>
          </w:rPr>
          <w:fldChar w:fldCharType="separate"/>
        </w:r>
        <w:r>
          <w:rPr>
            <w:noProof/>
            <w:webHidden/>
          </w:rPr>
          <w:t>18</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755"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系统服务</w:t>
        </w:r>
        <w:r>
          <w:rPr>
            <w:noProof/>
            <w:webHidden/>
          </w:rPr>
          <w:tab/>
        </w:r>
        <w:r>
          <w:rPr>
            <w:noProof/>
            <w:webHidden/>
          </w:rPr>
          <w:fldChar w:fldCharType="begin"/>
        </w:r>
        <w:r>
          <w:rPr>
            <w:noProof/>
            <w:webHidden/>
          </w:rPr>
          <w:instrText xml:space="preserve"> PAGEREF _Toc461010755 \h </w:instrText>
        </w:r>
        <w:r>
          <w:rPr>
            <w:noProof/>
            <w:webHidden/>
          </w:rPr>
        </w:r>
        <w:r>
          <w:rPr>
            <w:noProof/>
            <w:webHidden/>
          </w:rPr>
          <w:fldChar w:fldCharType="separate"/>
        </w:r>
        <w:r>
          <w:rPr>
            <w:noProof/>
            <w:webHidden/>
          </w:rPr>
          <w:t>19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6"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审计日志服务</w:t>
        </w:r>
        <w:r>
          <w:rPr>
            <w:noProof/>
            <w:webHidden/>
          </w:rPr>
          <w:tab/>
        </w:r>
        <w:r>
          <w:rPr>
            <w:noProof/>
            <w:webHidden/>
          </w:rPr>
          <w:fldChar w:fldCharType="begin"/>
        </w:r>
        <w:r>
          <w:rPr>
            <w:noProof/>
            <w:webHidden/>
          </w:rPr>
          <w:instrText xml:space="preserve"> PAGEREF _Toc461010756 \h </w:instrText>
        </w:r>
        <w:r>
          <w:rPr>
            <w:noProof/>
            <w:webHidden/>
          </w:rPr>
        </w:r>
        <w:r>
          <w:rPr>
            <w:noProof/>
            <w:webHidden/>
          </w:rPr>
          <w:fldChar w:fldCharType="separate"/>
        </w:r>
        <w:r>
          <w:rPr>
            <w:noProof/>
            <w:webHidden/>
          </w:rPr>
          <w:t>19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7"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使用日志服务</w:t>
        </w:r>
        <w:r>
          <w:rPr>
            <w:noProof/>
            <w:webHidden/>
          </w:rPr>
          <w:tab/>
        </w:r>
        <w:r>
          <w:rPr>
            <w:noProof/>
            <w:webHidden/>
          </w:rPr>
          <w:fldChar w:fldCharType="begin"/>
        </w:r>
        <w:r>
          <w:rPr>
            <w:noProof/>
            <w:webHidden/>
          </w:rPr>
          <w:instrText xml:space="preserve"> PAGEREF _Toc461010757 \h </w:instrText>
        </w:r>
        <w:r>
          <w:rPr>
            <w:noProof/>
            <w:webHidden/>
          </w:rPr>
        </w:r>
        <w:r>
          <w:rPr>
            <w:noProof/>
            <w:webHidden/>
          </w:rPr>
          <w:fldChar w:fldCharType="separate"/>
        </w:r>
        <w:r>
          <w:rPr>
            <w:noProof/>
            <w:webHidden/>
          </w:rPr>
          <w:t>19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8"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错误日志和追踪服务</w:t>
        </w:r>
        <w:r>
          <w:rPr>
            <w:noProof/>
            <w:webHidden/>
          </w:rPr>
          <w:tab/>
        </w:r>
        <w:r>
          <w:rPr>
            <w:noProof/>
            <w:webHidden/>
          </w:rPr>
          <w:fldChar w:fldCharType="begin"/>
        </w:r>
        <w:r>
          <w:rPr>
            <w:noProof/>
            <w:webHidden/>
          </w:rPr>
          <w:instrText xml:space="preserve"> PAGEREF _Toc461010758 \h </w:instrText>
        </w:r>
        <w:r>
          <w:rPr>
            <w:noProof/>
            <w:webHidden/>
          </w:rPr>
        </w:r>
        <w:r>
          <w:rPr>
            <w:noProof/>
            <w:webHidden/>
          </w:rPr>
          <w:fldChar w:fldCharType="separate"/>
        </w:r>
        <w:r>
          <w:rPr>
            <w:noProof/>
            <w:webHidden/>
          </w:rPr>
          <w:t>19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59"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数据库访问服务</w:t>
        </w:r>
        <w:r>
          <w:rPr>
            <w:noProof/>
            <w:webHidden/>
          </w:rPr>
          <w:tab/>
        </w:r>
        <w:r>
          <w:rPr>
            <w:noProof/>
            <w:webHidden/>
          </w:rPr>
          <w:fldChar w:fldCharType="begin"/>
        </w:r>
        <w:r>
          <w:rPr>
            <w:noProof/>
            <w:webHidden/>
          </w:rPr>
          <w:instrText xml:space="preserve"> PAGEREF _Toc461010759 \h </w:instrText>
        </w:r>
        <w:r>
          <w:rPr>
            <w:noProof/>
            <w:webHidden/>
          </w:rPr>
        </w:r>
        <w:r>
          <w:rPr>
            <w:noProof/>
            <w:webHidden/>
          </w:rPr>
          <w:fldChar w:fldCharType="separate"/>
        </w:r>
        <w:r>
          <w:rPr>
            <w:noProof/>
            <w:webHidden/>
          </w:rPr>
          <w:t>19</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760"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系统使用工具</w:t>
        </w:r>
        <w:r>
          <w:rPr>
            <w:noProof/>
            <w:webHidden/>
          </w:rPr>
          <w:tab/>
        </w:r>
        <w:r>
          <w:rPr>
            <w:noProof/>
            <w:webHidden/>
          </w:rPr>
          <w:fldChar w:fldCharType="begin"/>
        </w:r>
        <w:r>
          <w:rPr>
            <w:noProof/>
            <w:webHidden/>
          </w:rPr>
          <w:instrText xml:space="preserve"> PAGEREF _Toc461010760 \h </w:instrText>
        </w:r>
        <w:r>
          <w:rPr>
            <w:noProof/>
            <w:webHidden/>
          </w:rPr>
        </w:r>
        <w:r>
          <w:rPr>
            <w:noProof/>
            <w:webHidden/>
          </w:rPr>
          <w:fldChar w:fldCharType="separate"/>
        </w:r>
        <w:r>
          <w:rPr>
            <w:noProof/>
            <w:webHidden/>
          </w:rPr>
          <w:t>20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1"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启动和关闭</w:t>
        </w:r>
        <w:r>
          <w:rPr>
            <w:noProof/>
            <w:webHidden/>
          </w:rPr>
          <w:tab/>
        </w:r>
        <w:r>
          <w:rPr>
            <w:noProof/>
            <w:webHidden/>
          </w:rPr>
          <w:fldChar w:fldCharType="begin"/>
        </w:r>
        <w:r>
          <w:rPr>
            <w:noProof/>
            <w:webHidden/>
          </w:rPr>
          <w:instrText xml:space="preserve"> PAGEREF _Toc461010761 \h </w:instrText>
        </w:r>
        <w:r>
          <w:rPr>
            <w:noProof/>
            <w:webHidden/>
          </w:rPr>
        </w:r>
        <w:r>
          <w:rPr>
            <w:noProof/>
            <w:webHidden/>
          </w:rPr>
          <w:fldChar w:fldCharType="separate"/>
        </w:r>
        <w:r>
          <w:rPr>
            <w:noProof/>
            <w:webHidden/>
          </w:rPr>
          <w:t>20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2"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先进性</w:t>
        </w:r>
        <w:r>
          <w:rPr>
            <w:noProof/>
            <w:webHidden/>
          </w:rPr>
          <w:tab/>
        </w:r>
        <w:r>
          <w:rPr>
            <w:noProof/>
            <w:webHidden/>
          </w:rPr>
          <w:fldChar w:fldCharType="begin"/>
        </w:r>
        <w:r>
          <w:rPr>
            <w:noProof/>
            <w:webHidden/>
          </w:rPr>
          <w:instrText xml:space="preserve"> PAGEREF _Toc461010762 \h </w:instrText>
        </w:r>
        <w:r>
          <w:rPr>
            <w:noProof/>
            <w:webHidden/>
          </w:rPr>
        </w:r>
        <w:r>
          <w:rPr>
            <w:noProof/>
            <w:webHidden/>
          </w:rPr>
          <w:fldChar w:fldCharType="separate"/>
        </w:r>
        <w:r>
          <w:rPr>
            <w:noProof/>
            <w:webHidden/>
          </w:rPr>
          <w:t>20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3"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经济性：</w:t>
        </w:r>
        <w:r>
          <w:rPr>
            <w:noProof/>
            <w:webHidden/>
          </w:rPr>
          <w:tab/>
        </w:r>
        <w:r>
          <w:rPr>
            <w:noProof/>
            <w:webHidden/>
          </w:rPr>
          <w:fldChar w:fldCharType="begin"/>
        </w:r>
        <w:r>
          <w:rPr>
            <w:noProof/>
            <w:webHidden/>
          </w:rPr>
          <w:instrText xml:space="preserve"> PAGEREF _Toc461010763 \h </w:instrText>
        </w:r>
        <w:r>
          <w:rPr>
            <w:noProof/>
            <w:webHidden/>
          </w:rPr>
        </w:r>
        <w:r>
          <w:rPr>
            <w:noProof/>
            <w:webHidden/>
          </w:rPr>
          <w:fldChar w:fldCharType="separate"/>
        </w:r>
        <w:r>
          <w:rPr>
            <w:noProof/>
            <w:webHidden/>
          </w:rPr>
          <w:t>20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4"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集成性和可扩展性：</w:t>
        </w:r>
        <w:r>
          <w:rPr>
            <w:noProof/>
            <w:webHidden/>
          </w:rPr>
          <w:tab/>
        </w:r>
        <w:r>
          <w:rPr>
            <w:noProof/>
            <w:webHidden/>
          </w:rPr>
          <w:fldChar w:fldCharType="begin"/>
        </w:r>
        <w:r>
          <w:rPr>
            <w:noProof/>
            <w:webHidden/>
          </w:rPr>
          <w:instrText xml:space="preserve"> PAGEREF _Toc461010764 \h </w:instrText>
        </w:r>
        <w:r>
          <w:rPr>
            <w:noProof/>
            <w:webHidden/>
          </w:rPr>
        </w:r>
        <w:r>
          <w:rPr>
            <w:noProof/>
            <w:webHidden/>
          </w:rPr>
          <w:fldChar w:fldCharType="separate"/>
        </w:r>
        <w:r>
          <w:rPr>
            <w:noProof/>
            <w:webHidden/>
          </w:rPr>
          <w:t>20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5" w:history="1">
        <w:r w:rsidRPr="00FD0F9E">
          <w:rPr>
            <w:rStyle w:val="a8"/>
            <w:noProof/>
          </w:rPr>
          <w:t>.5</w:t>
        </w:r>
        <w:r>
          <w:rPr>
            <w:rFonts w:asciiTheme="minorHAnsi" w:eastAsiaTheme="minorEastAsia" w:hAnsiTheme="minorHAnsi" w:cstheme="minorBidi"/>
            <w:smallCaps w:val="0"/>
            <w:noProof/>
            <w:snapToGrid/>
            <w:kern w:val="2"/>
            <w:sz w:val="21"/>
            <w:szCs w:val="22"/>
          </w:rPr>
          <w:tab/>
        </w:r>
        <w:r w:rsidRPr="00FD0F9E">
          <w:rPr>
            <w:rStyle w:val="a8"/>
            <w:rFonts w:hint="eastAsia"/>
            <w:noProof/>
          </w:rPr>
          <w:t>易维护性</w:t>
        </w:r>
        <w:r>
          <w:rPr>
            <w:noProof/>
            <w:webHidden/>
          </w:rPr>
          <w:tab/>
        </w:r>
        <w:r>
          <w:rPr>
            <w:noProof/>
            <w:webHidden/>
          </w:rPr>
          <w:fldChar w:fldCharType="begin"/>
        </w:r>
        <w:r>
          <w:rPr>
            <w:noProof/>
            <w:webHidden/>
          </w:rPr>
          <w:instrText xml:space="preserve"> PAGEREF _Toc461010765 \h </w:instrText>
        </w:r>
        <w:r>
          <w:rPr>
            <w:noProof/>
            <w:webHidden/>
          </w:rPr>
        </w:r>
        <w:r>
          <w:rPr>
            <w:noProof/>
            <w:webHidden/>
          </w:rPr>
          <w:fldChar w:fldCharType="separate"/>
        </w:r>
        <w:r>
          <w:rPr>
            <w:noProof/>
            <w:webHidden/>
          </w:rPr>
          <w:t>20</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766"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界面设计</w:t>
        </w:r>
        <w:r>
          <w:rPr>
            <w:noProof/>
            <w:webHidden/>
          </w:rPr>
          <w:tab/>
        </w:r>
        <w:r>
          <w:rPr>
            <w:noProof/>
            <w:webHidden/>
          </w:rPr>
          <w:fldChar w:fldCharType="begin"/>
        </w:r>
        <w:r>
          <w:rPr>
            <w:noProof/>
            <w:webHidden/>
          </w:rPr>
          <w:instrText xml:space="preserve"> PAGEREF _Toc461010766 \h </w:instrText>
        </w:r>
        <w:r>
          <w:rPr>
            <w:noProof/>
            <w:webHidden/>
          </w:rPr>
        </w:r>
        <w:r>
          <w:rPr>
            <w:noProof/>
            <w:webHidden/>
          </w:rPr>
          <w:fldChar w:fldCharType="separate"/>
        </w:r>
        <w:r>
          <w:rPr>
            <w:noProof/>
            <w:webHidden/>
          </w:rPr>
          <w:t>21</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7"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界面的关系图和工作流程图</w:t>
        </w:r>
        <w:r>
          <w:rPr>
            <w:noProof/>
            <w:webHidden/>
          </w:rPr>
          <w:tab/>
        </w:r>
        <w:r>
          <w:rPr>
            <w:noProof/>
            <w:webHidden/>
          </w:rPr>
          <w:fldChar w:fldCharType="begin"/>
        </w:r>
        <w:r>
          <w:rPr>
            <w:noProof/>
            <w:webHidden/>
          </w:rPr>
          <w:instrText xml:space="preserve"> PAGEREF _Toc461010767 \h </w:instrText>
        </w:r>
        <w:r>
          <w:rPr>
            <w:noProof/>
            <w:webHidden/>
          </w:rPr>
        </w:r>
        <w:r>
          <w:rPr>
            <w:noProof/>
            <w:webHidden/>
          </w:rPr>
          <w:fldChar w:fldCharType="separate"/>
        </w:r>
        <w:r>
          <w:rPr>
            <w:noProof/>
            <w:webHidden/>
          </w:rPr>
          <w:t>21</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8"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主界面</w:t>
        </w:r>
        <w:r>
          <w:rPr>
            <w:noProof/>
            <w:webHidden/>
          </w:rPr>
          <w:tab/>
        </w:r>
        <w:r>
          <w:rPr>
            <w:noProof/>
            <w:webHidden/>
          </w:rPr>
          <w:fldChar w:fldCharType="begin"/>
        </w:r>
        <w:r>
          <w:rPr>
            <w:noProof/>
            <w:webHidden/>
          </w:rPr>
          <w:instrText xml:space="preserve"> PAGEREF _Toc461010768 \h </w:instrText>
        </w:r>
        <w:r>
          <w:rPr>
            <w:noProof/>
            <w:webHidden/>
          </w:rPr>
        </w:r>
        <w:r>
          <w:rPr>
            <w:noProof/>
            <w:webHidden/>
          </w:rPr>
          <w:fldChar w:fldCharType="separate"/>
        </w:r>
        <w:r>
          <w:rPr>
            <w:noProof/>
            <w:webHidden/>
          </w:rPr>
          <w:t>21</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69"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信息查询界面</w:t>
        </w:r>
        <w:r>
          <w:rPr>
            <w:noProof/>
            <w:webHidden/>
          </w:rPr>
          <w:tab/>
        </w:r>
        <w:r>
          <w:rPr>
            <w:noProof/>
            <w:webHidden/>
          </w:rPr>
          <w:fldChar w:fldCharType="begin"/>
        </w:r>
        <w:r>
          <w:rPr>
            <w:noProof/>
            <w:webHidden/>
          </w:rPr>
          <w:instrText xml:space="preserve"> PAGEREF _Toc461010769 \h </w:instrText>
        </w:r>
        <w:r>
          <w:rPr>
            <w:noProof/>
            <w:webHidden/>
          </w:rPr>
        </w:r>
        <w:r>
          <w:rPr>
            <w:noProof/>
            <w:webHidden/>
          </w:rPr>
          <w:fldChar w:fldCharType="separate"/>
        </w:r>
        <w:r>
          <w:rPr>
            <w:noProof/>
            <w:webHidden/>
          </w:rPr>
          <w:t>22</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70"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指标分析界面</w:t>
        </w:r>
        <w:r>
          <w:rPr>
            <w:noProof/>
            <w:webHidden/>
          </w:rPr>
          <w:tab/>
        </w:r>
        <w:r>
          <w:rPr>
            <w:noProof/>
            <w:webHidden/>
          </w:rPr>
          <w:fldChar w:fldCharType="begin"/>
        </w:r>
        <w:r>
          <w:rPr>
            <w:noProof/>
            <w:webHidden/>
          </w:rPr>
          <w:instrText xml:space="preserve"> PAGEREF _Toc461010770 \h </w:instrText>
        </w:r>
        <w:r>
          <w:rPr>
            <w:noProof/>
            <w:webHidden/>
          </w:rPr>
        </w:r>
        <w:r>
          <w:rPr>
            <w:noProof/>
            <w:webHidden/>
          </w:rPr>
          <w:fldChar w:fldCharType="separate"/>
        </w:r>
        <w:r>
          <w:rPr>
            <w:noProof/>
            <w:webHidden/>
          </w:rPr>
          <w:t>22</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1" w:history="1">
        <w:r w:rsidRPr="00FD0F9E">
          <w:rPr>
            <w:rStyle w:val="a8"/>
            <w:noProof/>
          </w:rPr>
          <w:t>.4.1</w:t>
        </w:r>
        <w:r>
          <w:rPr>
            <w:rFonts w:asciiTheme="minorHAnsi" w:eastAsiaTheme="minorEastAsia" w:hAnsiTheme="minorHAnsi" w:cstheme="minorBidi"/>
            <w:noProof/>
            <w:szCs w:val="22"/>
          </w:rPr>
          <w:tab/>
        </w:r>
        <w:r w:rsidRPr="00FD0F9E">
          <w:rPr>
            <w:rStyle w:val="a8"/>
            <w:rFonts w:hint="eastAsia"/>
            <w:noProof/>
          </w:rPr>
          <w:t>车辆监控</w:t>
        </w:r>
        <w:r w:rsidRPr="00FD0F9E">
          <w:rPr>
            <w:rStyle w:val="a8"/>
            <w:rFonts w:cs="Arial"/>
            <w:noProof/>
          </w:rPr>
          <w:t> </w:t>
        </w:r>
        <w:r w:rsidRPr="00FD0F9E">
          <w:rPr>
            <w:rStyle w:val="a8"/>
            <w:rFonts w:hint="eastAsia"/>
            <w:noProof/>
          </w:rPr>
          <w:t>在线数历史查询</w:t>
        </w:r>
        <w:r>
          <w:rPr>
            <w:noProof/>
            <w:webHidden/>
          </w:rPr>
          <w:tab/>
        </w:r>
        <w:r>
          <w:rPr>
            <w:noProof/>
            <w:webHidden/>
          </w:rPr>
          <w:fldChar w:fldCharType="begin"/>
        </w:r>
        <w:r>
          <w:rPr>
            <w:noProof/>
            <w:webHidden/>
          </w:rPr>
          <w:instrText xml:space="preserve"> PAGEREF _Toc461010771 \h </w:instrText>
        </w:r>
        <w:r>
          <w:rPr>
            <w:noProof/>
            <w:webHidden/>
          </w:rPr>
        </w:r>
        <w:r>
          <w:rPr>
            <w:noProof/>
            <w:webHidden/>
          </w:rPr>
          <w:fldChar w:fldCharType="separate"/>
        </w:r>
        <w:r>
          <w:rPr>
            <w:noProof/>
            <w:webHidden/>
          </w:rPr>
          <w:t>22</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2" w:history="1">
        <w:r w:rsidRPr="00FD0F9E">
          <w:rPr>
            <w:rStyle w:val="a8"/>
            <w:noProof/>
          </w:rPr>
          <w:t>.4.2</w:t>
        </w:r>
        <w:r>
          <w:rPr>
            <w:rFonts w:asciiTheme="minorHAnsi" w:eastAsiaTheme="minorEastAsia" w:hAnsiTheme="minorHAnsi" w:cstheme="minorBidi"/>
            <w:noProof/>
            <w:szCs w:val="22"/>
          </w:rPr>
          <w:tab/>
        </w:r>
        <w:r w:rsidRPr="00FD0F9E">
          <w:rPr>
            <w:rStyle w:val="a8"/>
            <w:rFonts w:hint="eastAsia"/>
            <w:noProof/>
          </w:rPr>
          <w:t>车辆监控</w:t>
        </w:r>
        <w:r w:rsidRPr="00FD0F9E">
          <w:rPr>
            <w:rStyle w:val="a8"/>
            <w:rFonts w:cs="Arial"/>
            <w:noProof/>
          </w:rPr>
          <w:t> </w:t>
        </w:r>
        <w:r w:rsidRPr="00FD0F9E">
          <w:rPr>
            <w:rStyle w:val="a8"/>
            <w:rFonts w:hint="eastAsia"/>
            <w:noProof/>
          </w:rPr>
          <w:t>固定时段车辆在线数量</w:t>
        </w:r>
        <w:r>
          <w:rPr>
            <w:noProof/>
            <w:webHidden/>
          </w:rPr>
          <w:tab/>
        </w:r>
        <w:r>
          <w:rPr>
            <w:noProof/>
            <w:webHidden/>
          </w:rPr>
          <w:fldChar w:fldCharType="begin"/>
        </w:r>
        <w:r>
          <w:rPr>
            <w:noProof/>
            <w:webHidden/>
          </w:rPr>
          <w:instrText xml:space="preserve"> PAGEREF _Toc461010772 \h </w:instrText>
        </w:r>
        <w:r>
          <w:rPr>
            <w:noProof/>
            <w:webHidden/>
          </w:rPr>
        </w:r>
        <w:r>
          <w:rPr>
            <w:noProof/>
            <w:webHidden/>
          </w:rPr>
          <w:fldChar w:fldCharType="separate"/>
        </w:r>
        <w:r>
          <w:rPr>
            <w:noProof/>
            <w:webHidden/>
          </w:rPr>
          <w:t>23</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3" w:history="1">
        <w:r w:rsidRPr="00FD0F9E">
          <w:rPr>
            <w:rStyle w:val="a8"/>
            <w:noProof/>
          </w:rPr>
          <w:t>.4.3</w:t>
        </w:r>
        <w:r>
          <w:rPr>
            <w:rFonts w:asciiTheme="minorHAnsi" w:eastAsiaTheme="minorEastAsia" w:hAnsiTheme="minorHAnsi" w:cstheme="minorBidi"/>
            <w:noProof/>
            <w:szCs w:val="22"/>
          </w:rPr>
          <w:tab/>
        </w:r>
        <w:r w:rsidRPr="00FD0F9E">
          <w:rPr>
            <w:rStyle w:val="a8"/>
            <w:rFonts w:hint="eastAsia"/>
            <w:noProof/>
          </w:rPr>
          <w:t>车辆监控</w:t>
        </w:r>
        <w:r w:rsidRPr="00FD0F9E">
          <w:rPr>
            <w:rStyle w:val="a8"/>
            <w:rFonts w:cs="Arial"/>
            <w:noProof/>
          </w:rPr>
          <w:t> </w:t>
        </w:r>
        <w:r w:rsidRPr="00FD0F9E">
          <w:rPr>
            <w:rStyle w:val="a8"/>
            <w:rFonts w:hint="eastAsia"/>
            <w:noProof/>
          </w:rPr>
          <w:t>早晚高峰车辆数据统计</w:t>
        </w:r>
        <w:r>
          <w:rPr>
            <w:noProof/>
            <w:webHidden/>
          </w:rPr>
          <w:tab/>
        </w:r>
        <w:r>
          <w:rPr>
            <w:noProof/>
            <w:webHidden/>
          </w:rPr>
          <w:fldChar w:fldCharType="begin"/>
        </w:r>
        <w:r>
          <w:rPr>
            <w:noProof/>
            <w:webHidden/>
          </w:rPr>
          <w:instrText xml:space="preserve"> PAGEREF _Toc461010773 \h </w:instrText>
        </w:r>
        <w:r>
          <w:rPr>
            <w:noProof/>
            <w:webHidden/>
          </w:rPr>
        </w:r>
        <w:r>
          <w:rPr>
            <w:noProof/>
            <w:webHidden/>
          </w:rPr>
          <w:fldChar w:fldCharType="separate"/>
        </w:r>
        <w:r>
          <w:rPr>
            <w:noProof/>
            <w:webHidden/>
          </w:rPr>
          <w:t>23</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4" w:history="1">
        <w:r w:rsidRPr="00FD0F9E">
          <w:rPr>
            <w:rStyle w:val="a8"/>
            <w:noProof/>
          </w:rPr>
          <w:t>.4.4</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线网投入分析</w:t>
        </w:r>
        <w:r>
          <w:rPr>
            <w:noProof/>
            <w:webHidden/>
          </w:rPr>
          <w:tab/>
        </w:r>
        <w:r>
          <w:rPr>
            <w:noProof/>
            <w:webHidden/>
          </w:rPr>
          <w:fldChar w:fldCharType="begin"/>
        </w:r>
        <w:r>
          <w:rPr>
            <w:noProof/>
            <w:webHidden/>
          </w:rPr>
          <w:instrText xml:space="preserve"> PAGEREF _Toc461010774 \h </w:instrText>
        </w:r>
        <w:r>
          <w:rPr>
            <w:noProof/>
            <w:webHidden/>
          </w:rPr>
        </w:r>
        <w:r>
          <w:rPr>
            <w:noProof/>
            <w:webHidden/>
          </w:rPr>
          <w:fldChar w:fldCharType="separate"/>
        </w:r>
        <w:r>
          <w:rPr>
            <w:noProof/>
            <w:webHidden/>
          </w:rPr>
          <w:t>24</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5" w:history="1">
        <w:r w:rsidRPr="00FD0F9E">
          <w:rPr>
            <w:rStyle w:val="a8"/>
            <w:noProof/>
          </w:rPr>
          <w:t>.4.5</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线路投入分析</w:t>
        </w:r>
        <w:r>
          <w:rPr>
            <w:noProof/>
            <w:webHidden/>
          </w:rPr>
          <w:tab/>
        </w:r>
        <w:r>
          <w:rPr>
            <w:noProof/>
            <w:webHidden/>
          </w:rPr>
          <w:fldChar w:fldCharType="begin"/>
        </w:r>
        <w:r>
          <w:rPr>
            <w:noProof/>
            <w:webHidden/>
          </w:rPr>
          <w:instrText xml:space="preserve"> PAGEREF _Toc461010775 \h </w:instrText>
        </w:r>
        <w:r>
          <w:rPr>
            <w:noProof/>
            <w:webHidden/>
          </w:rPr>
        </w:r>
        <w:r>
          <w:rPr>
            <w:noProof/>
            <w:webHidden/>
          </w:rPr>
          <w:fldChar w:fldCharType="separate"/>
        </w:r>
        <w:r>
          <w:rPr>
            <w:noProof/>
            <w:webHidden/>
          </w:rPr>
          <w:t>24</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6" w:history="1">
        <w:r w:rsidRPr="00FD0F9E">
          <w:rPr>
            <w:rStyle w:val="a8"/>
            <w:noProof/>
          </w:rPr>
          <w:t>.4.6</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车辆利用率</w:t>
        </w:r>
        <w:r>
          <w:rPr>
            <w:noProof/>
            <w:webHidden/>
          </w:rPr>
          <w:tab/>
        </w:r>
        <w:r>
          <w:rPr>
            <w:noProof/>
            <w:webHidden/>
          </w:rPr>
          <w:fldChar w:fldCharType="begin"/>
        </w:r>
        <w:r>
          <w:rPr>
            <w:noProof/>
            <w:webHidden/>
          </w:rPr>
          <w:instrText xml:space="preserve"> PAGEREF _Toc461010776 \h </w:instrText>
        </w:r>
        <w:r>
          <w:rPr>
            <w:noProof/>
            <w:webHidden/>
          </w:rPr>
        </w:r>
        <w:r>
          <w:rPr>
            <w:noProof/>
            <w:webHidden/>
          </w:rPr>
          <w:fldChar w:fldCharType="separate"/>
        </w:r>
        <w:r>
          <w:rPr>
            <w:noProof/>
            <w:webHidden/>
          </w:rPr>
          <w:t>25</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7" w:history="1">
        <w:r w:rsidRPr="00FD0F9E">
          <w:rPr>
            <w:rStyle w:val="a8"/>
            <w:noProof/>
          </w:rPr>
          <w:t>.4.7</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车辆投入分析</w:t>
        </w:r>
        <w:r>
          <w:rPr>
            <w:noProof/>
            <w:webHidden/>
          </w:rPr>
          <w:tab/>
        </w:r>
        <w:r>
          <w:rPr>
            <w:noProof/>
            <w:webHidden/>
          </w:rPr>
          <w:fldChar w:fldCharType="begin"/>
        </w:r>
        <w:r>
          <w:rPr>
            <w:noProof/>
            <w:webHidden/>
          </w:rPr>
          <w:instrText xml:space="preserve"> PAGEREF _Toc461010777 \h </w:instrText>
        </w:r>
        <w:r>
          <w:rPr>
            <w:noProof/>
            <w:webHidden/>
          </w:rPr>
        </w:r>
        <w:r>
          <w:rPr>
            <w:noProof/>
            <w:webHidden/>
          </w:rPr>
          <w:fldChar w:fldCharType="separate"/>
        </w:r>
        <w:r>
          <w:rPr>
            <w:noProof/>
            <w:webHidden/>
          </w:rPr>
          <w:t>25</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8" w:history="1">
        <w:r w:rsidRPr="00FD0F9E">
          <w:rPr>
            <w:rStyle w:val="a8"/>
            <w:noProof/>
          </w:rPr>
          <w:t>.4.8</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运能投入分析</w:t>
        </w:r>
        <w:r>
          <w:rPr>
            <w:noProof/>
            <w:webHidden/>
          </w:rPr>
          <w:tab/>
        </w:r>
        <w:r>
          <w:rPr>
            <w:noProof/>
            <w:webHidden/>
          </w:rPr>
          <w:fldChar w:fldCharType="begin"/>
        </w:r>
        <w:r>
          <w:rPr>
            <w:noProof/>
            <w:webHidden/>
          </w:rPr>
          <w:instrText xml:space="preserve"> PAGEREF _Toc461010778 \h </w:instrText>
        </w:r>
        <w:r>
          <w:rPr>
            <w:noProof/>
            <w:webHidden/>
          </w:rPr>
        </w:r>
        <w:r>
          <w:rPr>
            <w:noProof/>
            <w:webHidden/>
          </w:rPr>
          <w:fldChar w:fldCharType="separate"/>
        </w:r>
        <w:r>
          <w:rPr>
            <w:noProof/>
            <w:webHidden/>
          </w:rPr>
          <w:t>26</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779" w:history="1">
        <w:r w:rsidRPr="00FD0F9E">
          <w:rPr>
            <w:rStyle w:val="a8"/>
            <w:noProof/>
          </w:rPr>
          <w:t>.4.9</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优先设施分析</w:t>
        </w:r>
        <w:r>
          <w:rPr>
            <w:noProof/>
            <w:webHidden/>
          </w:rPr>
          <w:tab/>
        </w:r>
        <w:r>
          <w:rPr>
            <w:noProof/>
            <w:webHidden/>
          </w:rPr>
          <w:fldChar w:fldCharType="begin"/>
        </w:r>
        <w:r>
          <w:rPr>
            <w:noProof/>
            <w:webHidden/>
          </w:rPr>
          <w:instrText xml:space="preserve"> PAGEREF _Toc461010779 \h </w:instrText>
        </w:r>
        <w:r>
          <w:rPr>
            <w:noProof/>
            <w:webHidden/>
          </w:rPr>
        </w:r>
        <w:r>
          <w:rPr>
            <w:noProof/>
            <w:webHidden/>
          </w:rPr>
          <w:fldChar w:fldCharType="separate"/>
        </w:r>
        <w:r>
          <w:rPr>
            <w:noProof/>
            <w:webHidden/>
          </w:rPr>
          <w:t>26</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0" w:history="1">
        <w:r w:rsidRPr="00FD0F9E">
          <w:rPr>
            <w:rStyle w:val="a8"/>
            <w:noProof/>
          </w:rPr>
          <w:t>.4.10</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万人拥有公交标台数</w:t>
        </w:r>
        <w:r>
          <w:rPr>
            <w:noProof/>
            <w:webHidden/>
          </w:rPr>
          <w:tab/>
        </w:r>
        <w:r>
          <w:rPr>
            <w:noProof/>
            <w:webHidden/>
          </w:rPr>
          <w:fldChar w:fldCharType="begin"/>
        </w:r>
        <w:r>
          <w:rPr>
            <w:noProof/>
            <w:webHidden/>
          </w:rPr>
          <w:instrText xml:space="preserve"> PAGEREF _Toc461010780 \h </w:instrText>
        </w:r>
        <w:r>
          <w:rPr>
            <w:noProof/>
            <w:webHidden/>
          </w:rPr>
        </w:r>
        <w:r>
          <w:rPr>
            <w:noProof/>
            <w:webHidden/>
          </w:rPr>
          <w:fldChar w:fldCharType="separate"/>
        </w:r>
        <w:r>
          <w:rPr>
            <w:noProof/>
            <w:webHidden/>
          </w:rPr>
          <w:t>27</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1" w:history="1">
        <w:r w:rsidRPr="00FD0F9E">
          <w:rPr>
            <w:rStyle w:val="a8"/>
            <w:noProof/>
          </w:rPr>
          <w:t>.4.11</w:t>
        </w:r>
        <w:r>
          <w:rPr>
            <w:rFonts w:asciiTheme="minorHAnsi" w:eastAsiaTheme="minorEastAsia" w:hAnsiTheme="minorHAnsi" w:cstheme="minorBidi"/>
            <w:noProof/>
            <w:szCs w:val="22"/>
          </w:rPr>
          <w:tab/>
        </w:r>
        <w:r w:rsidRPr="00FD0F9E">
          <w:rPr>
            <w:rStyle w:val="a8"/>
            <w:rFonts w:hint="eastAsia"/>
            <w:noProof/>
          </w:rPr>
          <w:t>供应保障</w:t>
        </w:r>
        <w:r w:rsidRPr="00FD0F9E">
          <w:rPr>
            <w:rStyle w:val="a8"/>
            <w:rFonts w:cs="Arial"/>
            <w:noProof/>
          </w:rPr>
          <w:t> </w:t>
        </w:r>
        <w:r w:rsidRPr="00FD0F9E">
          <w:rPr>
            <w:rStyle w:val="a8"/>
            <w:rFonts w:hint="eastAsia"/>
            <w:noProof/>
          </w:rPr>
          <w:t>客流与运力配置</w:t>
        </w:r>
        <w:r>
          <w:rPr>
            <w:noProof/>
            <w:webHidden/>
          </w:rPr>
          <w:tab/>
        </w:r>
        <w:r>
          <w:rPr>
            <w:noProof/>
            <w:webHidden/>
          </w:rPr>
          <w:fldChar w:fldCharType="begin"/>
        </w:r>
        <w:r>
          <w:rPr>
            <w:noProof/>
            <w:webHidden/>
          </w:rPr>
          <w:instrText xml:space="preserve"> PAGEREF _Toc461010781 \h </w:instrText>
        </w:r>
        <w:r>
          <w:rPr>
            <w:noProof/>
            <w:webHidden/>
          </w:rPr>
        </w:r>
        <w:r>
          <w:rPr>
            <w:noProof/>
            <w:webHidden/>
          </w:rPr>
          <w:fldChar w:fldCharType="separate"/>
        </w:r>
        <w:r>
          <w:rPr>
            <w:noProof/>
            <w:webHidden/>
          </w:rPr>
          <w:t>27</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2" w:history="1">
        <w:r w:rsidRPr="00FD0F9E">
          <w:rPr>
            <w:rStyle w:val="a8"/>
            <w:noProof/>
          </w:rPr>
          <w:t>.4.12</w:t>
        </w:r>
        <w:r>
          <w:rPr>
            <w:rFonts w:asciiTheme="minorHAnsi" w:eastAsiaTheme="minorEastAsia" w:hAnsiTheme="minorHAnsi" w:cstheme="minorBidi"/>
            <w:noProof/>
            <w:szCs w:val="22"/>
          </w:rPr>
          <w:tab/>
        </w:r>
        <w:r w:rsidRPr="00FD0F9E">
          <w:rPr>
            <w:rStyle w:val="a8"/>
            <w:rFonts w:hint="eastAsia"/>
            <w:noProof/>
          </w:rPr>
          <w:t>服务质量</w:t>
        </w:r>
        <w:r w:rsidRPr="00FD0F9E">
          <w:rPr>
            <w:rStyle w:val="a8"/>
            <w:rFonts w:cs="Arial"/>
            <w:noProof/>
          </w:rPr>
          <w:t> </w:t>
        </w:r>
        <w:r w:rsidRPr="00FD0F9E">
          <w:rPr>
            <w:rStyle w:val="a8"/>
            <w:rFonts w:hint="eastAsia"/>
            <w:noProof/>
          </w:rPr>
          <w:t>发车</w:t>
        </w:r>
        <w:r w:rsidRPr="00FD0F9E">
          <w:rPr>
            <w:rStyle w:val="a8"/>
            <w:noProof/>
          </w:rPr>
          <w:t>/</w:t>
        </w:r>
        <w:r w:rsidRPr="00FD0F9E">
          <w:rPr>
            <w:rStyle w:val="a8"/>
            <w:rFonts w:hint="eastAsia"/>
            <w:noProof/>
          </w:rPr>
          <w:t>收车时间分析</w:t>
        </w:r>
        <w:r>
          <w:rPr>
            <w:noProof/>
            <w:webHidden/>
          </w:rPr>
          <w:tab/>
        </w:r>
        <w:r>
          <w:rPr>
            <w:noProof/>
            <w:webHidden/>
          </w:rPr>
          <w:fldChar w:fldCharType="begin"/>
        </w:r>
        <w:r>
          <w:rPr>
            <w:noProof/>
            <w:webHidden/>
          </w:rPr>
          <w:instrText xml:space="preserve"> PAGEREF _Toc461010782 \h </w:instrText>
        </w:r>
        <w:r>
          <w:rPr>
            <w:noProof/>
            <w:webHidden/>
          </w:rPr>
        </w:r>
        <w:r>
          <w:rPr>
            <w:noProof/>
            <w:webHidden/>
          </w:rPr>
          <w:fldChar w:fldCharType="separate"/>
        </w:r>
        <w:r>
          <w:rPr>
            <w:noProof/>
            <w:webHidden/>
          </w:rPr>
          <w:t>28</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3" w:history="1">
        <w:r w:rsidRPr="00FD0F9E">
          <w:rPr>
            <w:rStyle w:val="a8"/>
            <w:noProof/>
          </w:rPr>
          <w:t>.4.13</w:t>
        </w:r>
        <w:r>
          <w:rPr>
            <w:rFonts w:asciiTheme="minorHAnsi" w:eastAsiaTheme="minorEastAsia" w:hAnsiTheme="minorHAnsi" w:cstheme="minorBidi"/>
            <w:noProof/>
            <w:szCs w:val="22"/>
          </w:rPr>
          <w:tab/>
        </w:r>
        <w:r w:rsidRPr="00FD0F9E">
          <w:rPr>
            <w:rStyle w:val="a8"/>
            <w:rFonts w:hint="eastAsia"/>
            <w:noProof/>
          </w:rPr>
          <w:t>服务质量</w:t>
        </w:r>
        <w:r w:rsidRPr="00FD0F9E">
          <w:rPr>
            <w:rStyle w:val="a8"/>
            <w:rFonts w:cs="Arial"/>
            <w:noProof/>
          </w:rPr>
          <w:t> </w:t>
        </w:r>
        <w:r w:rsidRPr="00FD0F9E">
          <w:rPr>
            <w:rStyle w:val="a8"/>
            <w:rFonts w:hint="eastAsia"/>
            <w:noProof/>
          </w:rPr>
          <w:t>首末班准点率</w:t>
        </w:r>
        <w:r>
          <w:rPr>
            <w:noProof/>
            <w:webHidden/>
          </w:rPr>
          <w:tab/>
        </w:r>
        <w:r>
          <w:rPr>
            <w:noProof/>
            <w:webHidden/>
          </w:rPr>
          <w:fldChar w:fldCharType="begin"/>
        </w:r>
        <w:r>
          <w:rPr>
            <w:noProof/>
            <w:webHidden/>
          </w:rPr>
          <w:instrText xml:space="preserve"> PAGEREF _Toc461010783 \h </w:instrText>
        </w:r>
        <w:r>
          <w:rPr>
            <w:noProof/>
            <w:webHidden/>
          </w:rPr>
        </w:r>
        <w:r>
          <w:rPr>
            <w:noProof/>
            <w:webHidden/>
          </w:rPr>
          <w:fldChar w:fldCharType="separate"/>
        </w:r>
        <w:r>
          <w:rPr>
            <w:noProof/>
            <w:webHidden/>
          </w:rPr>
          <w:t>28</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4" w:history="1">
        <w:r w:rsidRPr="00FD0F9E">
          <w:rPr>
            <w:rStyle w:val="a8"/>
            <w:noProof/>
          </w:rPr>
          <w:t>.4.14</w:t>
        </w:r>
        <w:r>
          <w:rPr>
            <w:rFonts w:asciiTheme="minorHAnsi" w:eastAsiaTheme="minorEastAsia" w:hAnsiTheme="minorHAnsi" w:cstheme="minorBidi"/>
            <w:noProof/>
            <w:szCs w:val="22"/>
          </w:rPr>
          <w:tab/>
        </w:r>
        <w:r w:rsidRPr="00FD0F9E">
          <w:rPr>
            <w:rStyle w:val="a8"/>
            <w:rFonts w:hint="eastAsia"/>
            <w:noProof/>
          </w:rPr>
          <w:t>线网运行</w:t>
        </w:r>
        <w:r w:rsidRPr="00FD0F9E">
          <w:rPr>
            <w:rStyle w:val="a8"/>
            <w:rFonts w:cs="Arial"/>
            <w:noProof/>
          </w:rPr>
          <w:t> </w:t>
        </w:r>
        <w:r w:rsidRPr="00FD0F9E">
          <w:rPr>
            <w:rStyle w:val="a8"/>
            <w:rFonts w:hint="eastAsia"/>
            <w:noProof/>
          </w:rPr>
          <w:t>线网分析</w:t>
        </w:r>
        <w:r>
          <w:rPr>
            <w:noProof/>
            <w:webHidden/>
          </w:rPr>
          <w:tab/>
        </w:r>
        <w:r>
          <w:rPr>
            <w:noProof/>
            <w:webHidden/>
          </w:rPr>
          <w:fldChar w:fldCharType="begin"/>
        </w:r>
        <w:r>
          <w:rPr>
            <w:noProof/>
            <w:webHidden/>
          </w:rPr>
          <w:instrText xml:space="preserve"> PAGEREF _Toc461010784 \h </w:instrText>
        </w:r>
        <w:r>
          <w:rPr>
            <w:noProof/>
            <w:webHidden/>
          </w:rPr>
        </w:r>
        <w:r>
          <w:rPr>
            <w:noProof/>
            <w:webHidden/>
          </w:rPr>
          <w:fldChar w:fldCharType="separate"/>
        </w:r>
        <w:r>
          <w:rPr>
            <w:noProof/>
            <w:webHidden/>
          </w:rPr>
          <w:t>29</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5" w:history="1">
        <w:r w:rsidRPr="00FD0F9E">
          <w:rPr>
            <w:rStyle w:val="a8"/>
            <w:noProof/>
          </w:rPr>
          <w:t>.4.15</w:t>
        </w:r>
        <w:r>
          <w:rPr>
            <w:rFonts w:asciiTheme="minorHAnsi" w:eastAsiaTheme="minorEastAsia" w:hAnsiTheme="minorHAnsi" w:cstheme="minorBidi"/>
            <w:noProof/>
            <w:szCs w:val="22"/>
          </w:rPr>
          <w:tab/>
        </w:r>
        <w:r w:rsidRPr="00FD0F9E">
          <w:rPr>
            <w:rStyle w:val="a8"/>
            <w:rFonts w:hint="eastAsia"/>
            <w:noProof/>
          </w:rPr>
          <w:t>线网运行</w:t>
        </w:r>
        <w:r w:rsidRPr="00FD0F9E">
          <w:rPr>
            <w:rStyle w:val="a8"/>
            <w:rFonts w:cs="Arial"/>
            <w:noProof/>
          </w:rPr>
          <w:t> </w:t>
        </w:r>
        <w:r w:rsidRPr="00FD0F9E">
          <w:rPr>
            <w:rStyle w:val="a8"/>
            <w:rFonts w:hint="eastAsia"/>
            <w:noProof/>
          </w:rPr>
          <w:t>平均站距</w:t>
        </w:r>
        <w:r>
          <w:rPr>
            <w:noProof/>
            <w:webHidden/>
          </w:rPr>
          <w:tab/>
        </w:r>
        <w:r>
          <w:rPr>
            <w:noProof/>
            <w:webHidden/>
          </w:rPr>
          <w:fldChar w:fldCharType="begin"/>
        </w:r>
        <w:r>
          <w:rPr>
            <w:noProof/>
            <w:webHidden/>
          </w:rPr>
          <w:instrText xml:space="preserve"> PAGEREF _Toc461010785 \h </w:instrText>
        </w:r>
        <w:r>
          <w:rPr>
            <w:noProof/>
            <w:webHidden/>
          </w:rPr>
        </w:r>
        <w:r>
          <w:rPr>
            <w:noProof/>
            <w:webHidden/>
          </w:rPr>
          <w:fldChar w:fldCharType="separate"/>
        </w:r>
        <w:r>
          <w:rPr>
            <w:noProof/>
            <w:webHidden/>
          </w:rPr>
          <w:t>29</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6" w:history="1">
        <w:r w:rsidRPr="00FD0F9E">
          <w:rPr>
            <w:rStyle w:val="a8"/>
            <w:noProof/>
          </w:rPr>
          <w:t>.4.16</w:t>
        </w:r>
        <w:r>
          <w:rPr>
            <w:rFonts w:asciiTheme="minorHAnsi" w:eastAsiaTheme="minorEastAsia" w:hAnsiTheme="minorHAnsi" w:cstheme="minorBidi"/>
            <w:noProof/>
            <w:szCs w:val="22"/>
          </w:rPr>
          <w:tab/>
        </w:r>
        <w:r w:rsidRPr="00FD0F9E">
          <w:rPr>
            <w:rStyle w:val="a8"/>
            <w:rFonts w:hint="eastAsia"/>
            <w:noProof/>
          </w:rPr>
          <w:t>政策优惠</w:t>
        </w:r>
        <w:r w:rsidRPr="00FD0F9E">
          <w:rPr>
            <w:rStyle w:val="a8"/>
            <w:rFonts w:cs="Arial"/>
            <w:noProof/>
          </w:rPr>
          <w:t> </w:t>
        </w:r>
        <w:r w:rsidRPr="00FD0F9E">
          <w:rPr>
            <w:rStyle w:val="a8"/>
            <w:rFonts w:hint="eastAsia"/>
            <w:noProof/>
          </w:rPr>
          <w:t>线路首末班刷卡数据分析</w:t>
        </w:r>
        <w:r>
          <w:rPr>
            <w:noProof/>
            <w:webHidden/>
          </w:rPr>
          <w:tab/>
        </w:r>
        <w:r>
          <w:rPr>
            <w:noProof/>
            <w:webHidden/>
          </w:rPr>
          <w:fldChar w:fldCharType="begin"/>
        </w:r>
        <w:r>
          <w:rPr>
            <w:noProof/>
            <w:webHidden/>
          </w:rPr>
          <w:instrText xml:space="preserve"> PAGEREF _Toc461010786 \h </w:instrText>
        </w:r>
        <w:r>
          <w:rPr>
            <w:noProof/>
            <w:webHidden/>
          </w:rPr>
        </w:r>
        <w:r>
          <w:rPr>
            <w:noProof/>
            <w:webHidden/>
          </w:rPr>
          <w:fldChar w:fldCharType="separate"/>
        </w:r>
        <w:r>
          <w:rPr>
            <w:noProof/>
            <w:webHidden/>
          </w:rPr>
          <w:t>30</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7" w:history="1">
        <w:r w:rsidRPr="00FD0F9E">
          <w:rPr>
            <w:rStyle w:val="a8"/>
            <w:noProof/>
          </w:rPr>
          <w:t>.4.17</w:t>
        </w:r>
        <w:r>
          <w:rPr>
            <w:rFonts w:asciiTheme="minorHAnsi" w:eastAsiaTheme="minorEastAsia" w:hAnsiTheme="minorHAnsi" w:cstheme="minorBidi"/>
            <w:noProof/>
            <w:szCs w:val="22"/>
          </w:rPr>
          <w:tab/>
        </w:r>
        <w:r w:rsidRPr="00FD0F9E">
          <w:rPr>
            <w:rStyle w:val="a8"/>
            <w:rFonts w:hint="eastAsia"/>
            <w:noProof/>
          </w:rPr>
          <w:t>政策优惠</w:t>
        </w:r>
        <w:r w:rsidRPr="00FD0F9E">
          <w:rPr>
            <w:rStyle w:val="a8"/>
            <w:rFonts w:cs="Arial"/>
            <w:noProof/>
          </w:rPr>
          <w:t> </w:t>
        </w:r>
        <w:r w:rsidRPr="00FD0F9E">
          <w:rPr>
            <w:rStyle w:val="a8"/>
            <w:rFonts w:hint="eastAsia"/>
            <w:noProof/>
          </w:rPr>
          <w:t>站点时段刷卡客流分析</w:t>
        </w:r>
        <w:r>
          <w:rPr>
            <w:noProof/>
            <w:webHidden/>
          </w:rPr>
          <w:tab/>
        </w:r>
        <w:r>
          <w:rPr>
            <w:noProof/>
            <w:webHidden/>
          </w:rPr>
          <w:fldChar w:fldCharType="begin"/>
        </w:r>
        <w:r>
          <w:rPr>
            <w:noProof/>
            <w:webHidden/>
          </w:rPr>
          <w:instrText xml:space="preserve"> PAGEREF _Toc461010787 \h </w:instrText>
        </w:r>
        <w:r>
          <w:rPr>
            <w:noProof/>
            <w:webHidden/>
          </w:rPr>
        </w:r>
        <w:r>
          <w:rPr>
            <w:noProof/>
            <w:webHidden/>
          </w:rPr>
          <w:fldChar w:fldCharType="separate"/>
        </w:r>
        <w:r>
          <w:rPr>
            <w:noProof/>
            <w:webHidden/>
          </w:rPr>
          <w:t>30</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8" w:history="1">
        <w:r w:rsidRPr="00FD0F9E">
          <w:rPr>
            <w:rStyle w:val="a8"/>
            <w:noProof/>
          </w:rPr>
          <w:t>.4.18</w:t>
        </w:r>
        <w:r>
          <w:rPr>
            <w:rFonts w:asciiTheme="minorHAnsi" w:eastAsiaTheme="minorEastAsia" w:hAnsiTheme="minorHAnsi" w:cstheme="minorBidi"/>
            <w:noProof/>
            <w:szCs w:val="22"/>
          </w:rPr>
          <w:tab/>
        </w:r>
        <w:r w:rsidRPr="00FD0F9E">
          <w:rPr>
            <w:rStyle w:val="a8"/>
            <w:rFonts w:hint="eastAsia"/>
            <w:noProof/>
          </w:rPr>
          <w:t>政策优惠</w:t>
        </w:r>
        <w:r w:rsidRPr="00FD0F9E">
          <w:rPr>
            <w:rStyle w:val="a8"/>
            <w:rFonts w:cs="Arial"/>
            <w:noProof/>
          </w:rPr>
          <w:t> </w:t>
        </w:r>
        <w:r w:rsidRPr="00FD0F9E">
          <w:rPr>
            <w:rStyle w:val="a8"/>
            <w:rFonts w:hint="eastAsia"/>
            <w:noProof/>
          </w:rPr>
          <w:t>优惠分析</w:t>
        </w:r>
        <w:r>
          <w:rPr>
            <w:noProof/>
            <w:webHidden/>
          </w:rPr>
          <w:tab/>
        </w:r>
        <w:r>
          <w:rPr>
            <w:noProof/>
            <w:webHidden/>
          </w:rPr>
          <w:fldChar w:fldCharType="begin"/>
        </w:r>
        <w:r>
          <w:rPr>
            <w:noProof/>
            <w:webHidden/>
          </w:rPr>
          <w:instrText xml:space="preserve"> PAGEREF _Toc461010788 \h </w:instrText>
        </w:r>
        <w:r>
          <w:rPr>
            <w:noProof/>
            <w:webHidden/>
          </w:rPr>
        </w:r>
        <w:r>
          <w:rPr>
            <w:noProof/>
            <w:webHidden/>
          </w:rPr>
          <w:fldChar w:fldCharType="separate"/>
        </w:r>
        <w:r>
          <w:rPr>
            <w:noProof/>
            <w:webHidden/>
          </w:rPr>
          <w:t>31</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89" w:history="1">
        <w:r w:rsidRPr="00FD0F9E">
          <w:rPr>
            <w:rStyle w:val="a8"/>
            <w:noProof/>
          </w:rPr>
          <w:t>.4.19</w:t>
        </w:r>
        <w:r>
          <w:rPr>
            <w:rFonts w:asciiTheme="minorHAnsi" w:eastAsiaTheme="minorEastAsia" w:hAnsiTheme="minorHAnsi" w:cstheme="minorBidi"/>
            <w:noProof/>
            <w:szCs w:val="22"/>
          </w:rPr>
          <w:tab/>
        </w:r>
        <w:r w:rsidRPr="00FD0F9E">
          <w:rPr>
            <w:rStyle w:val="a8"/>
            <w:rFonts w:hint="eastAsia"/>
            <w:noProof/>
          </w:rPr>
          <w:t>基础设备</w:t>
        </w:r>
        <w:r w:rsidRPr="00FD0F9E">
          <w:rPr>
            <w:rStyle w:val="a8"/>
            <w:rFonts w:cs="Arial"/>
            <w:noProof/>
          </w:rPr>
          <w:t> </w:t>
        </w:r>
        <w:r w:rsidRPr="00FD0F9E">
          <w:rPr>
            <w:rStyle w:val="a8"/>
            <w:rFonts w:hint="eastAsia"/>
            <w:noProof/>
          </w:rPr>
          <w:t>从业人员</w:t>
        </w:r>
        <w:r>
          <w:rPr>
            <w:noProof/>
            <w:webHidden/>
          </w:rPr>
          <w:tab/>
        </w:r>
        <w:r>
          <w:rPr>
            <w:noProof/>
            <w:webHidden/>
          </w:rPr>
          <w:fldChar w:fldCharType="begin"/>
        </w:r>
        <w:r>
          <w:rPr>
            <w:noProof/>
            <w:webHidden/>
          </w:rPr>
          <w:instrText xml:space="preserve"> PAGEREF _Toc461010789 \h </w:instrText>
        </w:r>
        <w:r>
          <w:rPr>
            <w:noProof/>
            <w:webHidden/>
          </w:rPr>
        </w:r>
        <w:r>
          <w:rPr>
            <w:noProof/>
            <w:webHidden/>
          </w:rPr>
          <w:fldChar w:fldCharType="separate"/>
        </w:r>
        <w:r>
          <w:rPr>
            <w:noProof/>
            <w:webHidden/>
          </w:rPr>
          <w:t>31</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90" w:history="1">
        <w:r w:rsidRPr="00FD0F9E">
          <w:rPr>
            <w:rStyle w:val="a8"/>
            <w:noProof/>
          </w:rPr>
          <w:t>.4.20</w:t>
        </w:r>
        <w:r>
          <w:rPr>
            <w:rFonts w:asciiTheme="minorHAnsi" w:eastAsiaTheme="minorEastAsia" w:hAnsiTheme="minorHAnsi" w:cstheme="minorBidi"/>
            <w:noProof/>
            <w:szCs w:val="22"/>
          </w:rPr>
          <w:tab/>
        </w:r>
        <w:r w:rsidRPr="00FD0F9E">
          <w:rPr>
            <w:rStyle w:val="a8"/>
            <w:rFonts w:hint="eastAsia"/>
            <w:noProof/>
          </w:rPr>
          <w:t>基础设备</w:t>
        </w:r>
        <w:r w:rsidRPr="00FD0F9E">
          <w:rPr>
            <w:rStyle w:val="a8"/>
            <w:rFonts w:cs="Arial"/>
            <w:noProof/>
          </w:rPr>
          <w:t> </w:t>
        </w:r>
        <w:r w:rsidRPr="00FD0F9E">
          <w:rPr>
            <w:rStyle w:val="a8"/>
            <w:rFonts w:hint="eastAsia"/>
            <w:noProof/>
          </w:rPr>
          <w:t>公交车辆</w:t>
        </w:r>
        <w:r>
          <w:rPr>
            <w:noProof/>
            <w:webHidden/>
          </w:rPr>
          <w:tab/>
        </w:r>
        <w:r>
          <w:rPr>
            <w:noProof/>
            <w:webHidden/>
          </w:rPr>
          <w:fldChar w:fldCharType="begin"/>
        </w:r>
        <w:r>
          <w:rPr>
            <w:noProof/>
            <w:webHidden/>
          </w:rPr>
          <w:instrText xml:space="preserve"> PAGEREF _Toc461010790 \h </w:instrText>
        </w:r>
        <w:r>
          <w:rPr>
            <w:noProof/>
            <w:webHidden/>
          </w:rPr>
        </w:r>
        <w:r>
          <w:rPr>
            <w:noProof/>
            <w:webHidden/>
          </w:rPr>
          <w:fldChar w:fldCharType="separate"/>
        </w:r>
        <w:r>
          <w:rPr>
            <w:noProof/>
            <w:webHidden/>
          </w:rPr>
          <w:t>32</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91" w:history="1">
        <w:r w:rsidRPr="00FD0F9E">
          <w:rPr>
            <w:rStyle w:val="a8"/>
            <w:noProof/>
          </w:rPr>
          <w:t>.4.21</w:t>
        </w:r>
        <w:r>
          <w:rPr>
            <w:rFonts w:asciiTheme="minorHAnsi" w:eastAsiaTheme="minorEastAsia" w:hAnsiTheme="minorHAnsi" w:cstheme="minorBidi"/>
            <w:noProof/>
            <w:szCs w:val="22"/>
          </w:rPr>
          <w:tab/>
        </w:r>
        <w:r w:rsidRPr="00FD0F9E">
          <w:rPr>
            <w:rStyle w:val="a8"/>
            <w:rFonts w:hint="eastAsia"/>
            <w:noProof/>
          </w:rPr>
          <w:t>基础设备</w:t>
        </w:r>
        <w:r w:rsidRPr="00FD0F9E">
          <w:rPr>
            <w:rStyle w:val="a8"/>
            <w:rFonts w:cs="Arial"/>
            <w:noProof/>
          </w:rPr>
          <w:t> </w:t>
        </w:r>
        <w:r w:rsidRPr="00FD0F9E">
          <w:rPr>
            <w:rStyle w:val="a8"/>
            <w:rFonts w:hint="eastAsia"/>
            <w:noProof/>
          </w:rPr>
          <w:t>公交场站</w:t>
        </w:r>
        <w:r>
          <w:rPr>
            <w:noProof/>
            <w:webHidden/>
          </w:rPr>
          <w:tab/>
        </w:r>
        <w:r>
          <w:rPr>
            <w:noProof/>
            <w:webHidden/>
          </w:rPr>
          <w:fldChar w:fldCharType="begin"/>
        </w:r>
        <w:r>
          <w:rPr>
            <w:noProof/>
            <w:webHidden/>
          </w:rPr>
          <w:instrText xml:space="preserve"> PAGEREF _Toc461010791 \h </w:instrText>
        </w:r>
        <w:r>
          <w:rPr>
            <w:noProof/>
            <w:webHidden/>
          </w:rPr>
        </w:r>
        <w:r>
          <w:rPr>
            <w:noProof/>
            <w:webHidden/>
          </w:rPr>
          <w:fldChar w:fldCharType="separate"/>
        </w:r>
        <w:r>
          <w:rPr>
            <w:noProof/>
            <w:webHidden/>
          </w:rPr>
          <w:t>32</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92" w:history="1">
        <w:r w:rsidRPr="00FD0F9E">
          <w:rPr>
            <w:rStyle w:val="a8"/>
            <w:noProof/>
          </w:rPr>
          <w:t>.4.22</w:t>
        </w:r>
        <w:r>
          <w:rPr>
            <w:rFonts w:asciiTheme="minorHAnsi" w:eastAsiaTheme="minorEastAsia" w:hAnsiTheme="minorHAnsi" w:cstheme="minorBidi"/>
            <w:noProof/>
            <w:szCs w:val="22"/>
          </w:rPr>
          <w:tab/>
        </w:r>
        <w:r w:rsidRPr="00FD0F9E">
          <w:rPr>
            <w:rStyle w:val="a8"/>
            <w:rFonts w:hint="eastAsia"/>
            <w:noProof/>
          </w:rPr>
          <w:t>基础设备</w:t>
        </w:r>
        <w:r w:rsidRPr="00FD0F9E">
          <w:rPr>
            <w:rStyle w:val="a8"/>
            <w:rFonts w:cs="Arial"/>
            <w:noProof/>
          </w:rPr>
          <w:t> </w:t>
        </w:r>
        <w:r w:rsidRPr="00FD0F9E">
          <w:rPr>
            <w:rStyle w:val="a8"/>
            <w:rFonts w:hint="eastAsia"/>
            <w:noProof/>
          </w:rPr>
          <w:t>公交站点</w:t>
        </w:r>
        <w:r>
          <w:rPr>
            <w:noProof/>
            <w:webHidden/>
          </w:rPr>
          <w:tab/>
        </w:r>
        <w:r>
          <w:rPr>
            <w:noProof/>
            <w:webHidden/>
          </w:rPr>
          <w:fldChar w:fldCharType="begin"/>
        </w:r>
        <w:r>
          <w:rPr>
            <w:noProof/>
            <w:webHidden/>
          </w:rPr>
          <w:instrText xml:space="preserve"> PAGEREF _Toc461010792 \h </w:instrText>
        </w:r>
        <w:r>
          <w:rPr>
            <w:noProof/>
            <w:webHidden/>
          </w:rPr>
        </w:r>
        <w:r>
          <w:rPr>
            <w:noProof/>
            <w:webHidden/>
          </w:rPr>
          <w:fldChar w:fldCharType="separate"/>
        </w:r>
        <w:r>
          <w:rPr>
            <w:noProof/>
            <w:webHidden/>
          </w:rPr>
          <w:t>33</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793" w:history="1">
        <w:r w:rsidRPr="00FD0F9E">
          <w:rPr>
            <w:rStyle w:val="a8"/>
            <w:noProof/>
          </w:rPr>
          <w:t>.4.23</w:t>
        </w:r>
        <w:r>
          <w:rPr>
            <w:rFonts w:asciiTheme="minorHAnsi" w:eastAsiaTheme="minorEastAsia" w:hAnsiTheme="minorHAnsi" w:cstheme="minorBidi"/>
            <w:noProof/>
            <w:szCs w:val="22"/>
          </w:rPr>
          <w:tab/>
        </w:r>
        <w:r w:rsidRPr="00FD0F9E">
          <w:rPr>
            <w:rStyle w:val="a8"/>
            <w:rFonts w:hint="eastAsia"/>
            <w:noProof/>
          </w:rPr>
          <w:t>新功能</w:t>
        </w:r>
        <w:r w:rsidRPr="00FD0F9E">
          <w:rPr>
            <w:rStyle w:val="a8"/>
            <w:rFonts w:cs="Arial"/>
            <w:noProof/>
          </w:rPr>
          <w:t> </w:t>
        </w:r>
        <w:r w:rsidRPr="00FD0F9E">
          <w:rPr>
            <w:rStyle w:val="a8"/>
            <w:rFonts w:hint="eastAsia"/>
            <w:noProof/>
          </w:rPr>
          <w:t>最大发车间隔保障率</w:t>
        </w:r>
        <w:r>
          <w:rPr>
            <w:noProof/>
            <w:webHidden/>
          </w:rPr>
          <w:tab/>
        </w:r>
        <w:r>
          <w:rPr>
            <w:noProof/>
            <w:webHidden/>
          </w:rPr>
          <w:fldChar w:fldCharType="begin"/>
        </w:r>
        <w:r>
          <w:rPr>
            <w:noProof/>
            <w:webHidden/>
          </w:rPr>
          <w:instrText xml:space="preserve"> PAGEREF _Toc461010793 \h </w:instrText>
        </w:r>
        <w:r>
          <w:rPr>
            <w:noProof/>
            <w:webHidden/>
          </w:rPr>
        </w:r>
        <w:r>
          <w:rPr>
            <w:noProof/>
            <w:webHidden/>
          </w:rPr>
          <w:fldChar w:fldCharType="separate"/>
        </w:r>
        <w:r>
          <w:rPr>
            <w:noProof/>
            <w:webHidden/>
          </w:rPr>
          <w:t>33</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94" w:history="1">
        <w:r w:rsidRPr="00FD0F9E">
          <w:rPr>
            <w:rStyle w:val="a8"/>
            <w:noProof/>
          </w:rPr>
          <w:t>.5</w:t>
        </w:r>
        <w:r>
          <w:rPr>
            <w:rFonts w:asciiTheme="minorHAnsi" w:eastAsiaTheme="minorEastAsia" w:hAnsiTheme="minorHAnsi" w:cstheme="minorBidi"/>
            <w:smallCaps w:val="0"/>
            <w:noProof/>
            <w:snapToGrid/>
            <w:kern w:val="2"/>
            <w:sz w:val="21"/>
            <w:szCs w:val="22"/>
          </w:rPr>
          <w:tab/>
        </w:r>
        <w:r w:rsidRPr="00FD0F9E">
          <w:rPr>
            <w:rStyle w:val="a8"/>
            <w:rFonts w:hint="eastAsia"/>
            <w:noProof/>
          </w:rPr>
          <w:t>车辆</w:t>
        </w:r>
        <w:r w:rsidRPr="00FD0F9E">
          <w:rPr>
            <w:rStyle w:val="a8"/>
            <w:noProof/>
          </w:rPr>
          <w:t>GIS</w:t>
        </w:r>
        <w:r w:rsidRPr="00FD0F9E">
          <w:rPr>
            <w:rStyle w:val="a8"/>
            <w:rFonts w:hint="eastAsia"/>
            <w:noProof/>
          </w:rPr>
          <w:t>监控界面</w:t>
        </w:r>
        <w:r>
          <w:rPr>
            <w:noProof/>
            <w:webHidden/>
          </w:rPr>
          <w:tab/>
        </w:r>
        <w:r>
          <w:rPr>
            <w:noProof/>
            <w:webHidden/>
          </w:rPr>
          <w:fldChar w:fldCharType="begin"/>
        </w:r>
        <w:r>
          <w:rPr>
            <w:noProof/>
            <w:webHidden/>
          </w:rPr>
          <w:instrText xml:space="preserve"> PAGEREF _Toc461010794 \h </w:instrText>
        </w:r>
        <w:r>
          <w:rPr>
            <w:noProof/>
            <w:webHidden/>
          </w:rPr>
        </w:r>
        <w:r>
          <w:rPr>
            <w:noProof/>
            <w:webHidden/>
          </w:rPr>
          <w:fldChar w:fldCharType="separate"/>
        </w:r>
        <w:r>
          <w:rPr>
            <w:noProof/>
            <w:webHidden/>
          </w:rPr>
          <w:t>34</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95" w:history="1">
        <w:r w:rsidRPr="00FD0F9E">
          <w:rPr>
            <w:rStyle w:val="a8"/>
            <w:noProof/>
          </w:rPr>
          <w:t>.6</w:t>
        </w:r>
        <w:r>
          <w:rPr>
            <w:rFonts w:asciiTheme="minorHAnsi" w:eastAsiaTheme="minorEastAsia" w:hAnsiTheme="minorHAnsi" w:cstheme="minorBidi"/>
            <w:smallCaps w:val="0"/>
            <w:noProof/>
            <w:snapToGrid/>
            <w:kern w:val="2"/>
            <w:sz w:val="21"/>
            <w:szCs w:val="22"/>
          </w:rPr>
          <w:tab/>
        </w:r>
        <w:r w:rsidRPr="00FD0F9E">
          <w:rPr>
            <w:rStyle w:val="a8"/>
            <w:rFonts w:hint="eastAsia"/>
            <w:noProof/>
          </w:rPr>
          <w:t>线网分析界面</w:t>
        </w:r>
        <w:r>
          <w:rPr>
            <w:noProof/>
            <w:webHidden/>
          </w:rPr>
          <w:tab/>
        </w:r>
        <w:r>
          <w:rPr>
            <w:noProof/>
            <w:webHidden/>
          </w:rPr>
          <w:fldChar w:fldCharType="begin"/>
        </w:r>
        <w:r>
          <w:rPr>
            <w:noProof/>
            <w:webHidden/>
          </w:rPr>
          <w:instrText xml:space="preserve"> PAGEREF _Toc461010795 \h </w:instrText>
        </w:r>
        <w:r>
          <w:rPr>
            <w:noProof/>
            <w:webHidden/>
          </w:rPr>
        </w:r>
        <w:r>
          <w:rPr>
            <w:noProof/>
            <w:webHidden/>
          </w:rPr>
          <w:fldChar w:fldCharType="separate"/>
        </w:r>
        <w:r>
          <w:rPr>
            <w:noProof/>
            <w:webHidden/>
          </w:rPr>
          <w:t>34</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96" w:history="1">
        <w:r w:rsidRPr="00FD0F9E">
          <w:rPr>
            <w:rStyle w:val="a8"/>
            <w:noProof/>
          </w:rPr>
          <w:t>.7</w:t>
        </w:r>
        <w:r>
          <w:rPr>
            <w:rFonts w:asciiTheme="minorHAnsi" w:eastAsiaTheme="minorEastAsia" w:hAnsiTheme="minorHAnsi" w:cstheme="minorBidi"/>
            <w:smallCaps w:val="0"/>
            <w:noProof/>
            <w:snapToGrid/>
            <w:kern w:val="2"/>
            <w:sz w:val="21"/>
            <w:szCs w:val="22"/>
          </w:rPr>
          <w:tab/>
        </w:r>
        <w:r w:rsidRPr="00FD0F9E">
          <w:rPr>
            <w:rStyle w:val="a8"/>
            <w:rFonts w:hint="eastAsia"/>
            <w:noProof/>
          </w:rPr>
          <w:t>错误输出界面</w:t>
        </w:r>
        <w:r>
          <w:rPr>
            <w:noProof/>
            <w:webHidden/>
          </w:rPr>
          <w:tab/>
        </w:r>
        <w:r>
          <w:rPr>
            <w:noProof/>
            <w:webHidden/>
          </w:rPr>
          <w:fldChar w:fldCharType="begin"/>
        </w:r>
        <w:r>
          <w:rPr>
            <w:noProof/>
            <w:webHidden/>
          </w:rPr>
          <w:instrText xml:space="preserve"> PAGEREF _Toc461010796 \h </w:instrText>
        </w:r>
        <w:r>
          <w:rPr>
            <w:noProof/>
            <w:webHidden/>
          </w:rPr>
        </w:r>
        <w:r>
          <w:rPr>
            <w:noProof/>
            <w:webHidden/>
          </w:rPr>
          <w:fldChar w:fldCharType="separate"/>
        </w:r>
        <w:r>
          <w:rPr>
            <w:noProof/>
            <w:webHidden/>
          </w:rPr>
          <w:t>34</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97" w:history="1">
        <w:r w:rsidRPr="00FD0F9E">
          <w:rPr>
            <w:rStyle w:val="a8"/>
            <w:noProof/>
          </w:rPr>
          <w:t>.8</w:t>
        </w:r>
        <w:r>
          <w:rPr>
            <w:rFonts w:asciiTheme="minorHAnsi" w:eastAsiaTheme="minorEastAsia" w:hAnsiTheme="minorHAnsi" w:cstheme="minorBidi"/>
            <w:smallCaps w:val="0"/>
            <w:noProof/>
            <w:snapToGrid/>
            <w:kern w:val="2"/>
            <w:sz w:val="21"/>
            <w:szCs w:val="22"/>
          </w:rPr>
          <w:tab/>
        </w:r>
        <w:r w:rsidRPr="00FD0F9E">
          <w:rPr>
            <w:rStyle w:val="a8"/>
            <w:rFonts w:hint="eastAsia"/>
            <w:noProof/>
          </w:rPr>
          <w:t>特殊效果</w:t>
        </w:r>
        <w:r>
          <w:rPr>
            <w:noProof/>
            <w:webHidden/>
          </w:rPr>
          <w:tab/>
        </w:r>
        <w:r>
          <w:rPr>
            <w:noProof/>
            <w:webHidden/>
          </w:rPr>
          <w:fldChar w:fldCharType="begin"/>
        </w:r>
        <w:r>
          <w:rPr>
            <w:noProof/>
            <w:webHidden/>
          </w:rPr>
          <w:instrText xml:space="preserve"> PAGEREF _Toc461010797 \h </w:instrText>
        </w:r>
        <w:r>
          <w:rPr>
            <w:noProof/>
            <w:webHidden/>
          </w:rPr>
        </w:r>
        <w:r>
          <w:rPr>
            <w:noProof/>
            <w:webHidden/>
          </w:rPr>
          <w:fldChar w:fldCharType="separate"/>
        </w:r>
        <w:r>
          <w:rPr>
            <w:noProof/>
            <w:webHidden/>
          </w:rPr>
          <w:t>36</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98" w:history="1">
        <w:r w:rsidRPr="00FD0F9E">
          <w:rPr>
            <w:rStyle w:val="a8"/>
            <w:noProof/>
          </w:rPr>
          <w:t>.9</w:t>
        </w:r>
        <w:r>
          <w:rPr>
            <w:rFonts w:asciiTheme="minorHAnsi" w:eastAsiaTheme="minorEastAsia" w:hAnsiTheme="minorHAnsi" w:cstheme="minorBidi"/>
            <w:smallCaps w:val="0"/>
            <w:noProof/>
            <w:snapToGrid/>
            <w:kern w:val="2"/>
            <w:sz w:val="21"/>
            <w:szCs w:val="22"/>
          </w:rPr>
          <w:tab/>
        </w:r>
        <w:r w:rsidRPr="00FD0F9E">
          <w:rPr>
            <w:rStyle w:val="a8"/>
            <w:rFonts w:hint="eastAsia"/>
            <w:noProof/>
          </w:rPr>
          <w:t>美学设计</w:t>
        </w:r>
        <w:r>
          <w:rPr>
            <w:noProof/>
            <w:webHidden/>
          </w:rPr>
          <w:tab/>
        </w:r>
        <w:r>
          <w:rPr>
            <w:noProof/>
            <w:webHidden/>
          </w:rPr>
          <w:fldChar w:fldCharType="begin"/>
        </w:r>
        <w:r>
          <w:rPr>
            <w:noProof/>
            <w:webHidden/>
          </w:rPr>
          <w:instrText xml:space="preserve"> PAGEREF _Toc461010798 \h </w:instrText>
        </w:r>
        <w:r>
          <w:rPr>
            <w:noProof/>
            <w:webHidden/>
          </w:rPr>
        </w:r>
        <w:r>
          <w:rPr>
            <w:noProof/>
            <w:webHidden/>
          </w:rPr>
          <w:fldChar w:fldCharType="separate"/>
        </w:r>
        <w:r>
          <w:rPr>
            <w:noProof/>
            <w:webHidden/>
          </w:rPr>
          <w:t>37</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799" w:history="1">
        <w:r w:rsidRPr="00FD0F9E">
          <w:rPr>
            <w:rStyle w:val="a8"/>
            <w:noProof/>
          </w:rPr>
          <w:t>.10</w:t>
        </w:r>
        <w:r>
          <w:rPr>
            <w:rFonts w:asciiTheme="minorHAnsi" w:eastAsiaTheme="minorEastAsia" w:hAnsiTheme="minorHAnsi" w:cstheme="minorBidi"/>
            <w:smallCaps w:val="0"/>
            <w:noProof/>
            <w:snapToGrid/>
            <w:kern w:val="2"/>
            <w:sz w:val="21"/>
            <w:szCs w:val="22"/>
          </w:rPr>
          <w:tab/>
        </w:r>
        <w:r w:rsidRPr="00FD0F9E">
          <w:rPr>
            <w:rStyle w:val="a8"/>
            <w:rFonts w:hint="eastAsia"/>
            <w:noProof/>
          </w:rPr>
          <w:t>界面资源设计</w:t>
        </w:r>
        <w:r>
          <w:rPr>
            <w:noProof/>
            <w:webHidden/>
          </w:rPr>
          <w:tab/>
        </w:r>
        <w:r>
          <w:rPr>
            <w:noProof/>
            <w:webHidden/>
          </w:rPr>
          <w:fldChar w:fldCharType="begin"/>
        </w:r>
        <w:r>
          <w:rPr>
            <w:noProof/>
            <w:webHidden/>
          </w:rPr>
          <w:instrText xml:space="preserve"> PAGEREF _Toc461010799 \h </w:instrText>
        </w:r>
        <w:r>
          <w:rPr>
            <w:noProof/>
            <w:webHidden/>
          </w:rPr>
        </w:r>
        <w:r>
          <w:rPr>
            <w:noProof/>
            <w:webHidden/>
          </w:rPr>
          <w:fldChar w:fldCharType="separate"/>
        </w:r>
        <w:r>
          <w:rPr>
            <w:noProof/>
            <w:webHidden/>
          </w:rPr>
          <w:t>37</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800" w:history="1">
        <w:r w:rsidRPr="00FD0F9E">
          <w:rPr>
            <w:rStyle w:val="a8"/>
            <w:noProof/>
          </w:rPr>
          <w:t>.10.1</w:t>
        </w:r>
        <w:r>
          <w:rPr>
            <w:rFonts w:asciiTheme="minorHAnsi" w:eastAsiaTheme="minorEastAsia" w:hAnsiTheme="minorHAnsi" w:cstheme="minorBidi"/>
            <w:noProof/>
            <w:szCs w:val="22"/>
          </w:rPr>
          <w:tab/>
        </w:r>
        <w:r w:rsidRPr="00FD0F9E">
          <w:rPr>
            <w:rStyle w:val="a8"/>
            <w:rFonts w:hint="eastAsia"/>
            <w:noProof/>
          </w:rPr>
          <w:t>图标资源</w:t>
        </w:r>
        <w:r>
          <w:rPr>
            <w:noProof/>
            <w:webHidden/>
          </w:rPr>
          <w:tab/>
        </w:r>
        <w:r>
          <w:rPr>
            <w:noProof/>
            <w:webHidden/>
          </w:rPr>
          <w:fldChar w:fldCharType="begin"/>
        </w:r>
        <w:r>
          <w:rPr>
            <w:noProof/>
            <w:webHidden/>
          </w:rPr>
          <w:instrText xml:space="preserve"> PAGEREF _Toc461010800 \h </w:instrText>
        </w:r>
        <w:r>
          <w:rPr>
            <w:noProof/>
            <w:webHidden/>
          </w:rPr>
        </w:r>
        <w:r>
          <w:rPr>
            <w:noProof/>
            <w:webHidden/>
          </w:rPr>
          <w:fldChar w:fldCharType="separate"/>
        </w:r>
        <w:r>
          <w:rPr>
            <w:noProof/>
            <w:webHidden/>
          </w:rPr>
          <w:t>37</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801" w:history="1">
        <w:r w:rsidRPr="00FD0F9E">
          <w:rPr>
            <w:rStyle w:val="a8"/>
            <w:noProof/>
          </w:rPr>
          <w:t>.10.2</w:t>
        </w:r>
        <w:r>
          <w:rPr>
            <w:rFonts w:asciiTheme="minorHAnsi" w:eastAsiaTheme="minorEastAsia" w:hAnsiTheme="minorHAnsi" w:cstheme="minorBidi"/>
            <w:noProof/>
            <w:szCs w:val="22"/>
          </w:rPr>
          <w:tab/>
        </w:r>
        <w:r w:rsidRPr="00FD0F9E">
          <w:rPr>
            <w:rStyle w:val="a8"/>
            <w:rFonts w:hint="eastAsia"/>
            <w:noProof/>
          </w:rPr>
          <w:t>图像资源</w:t>
        </w:r>
        <w:r>
          <w:rPr>
            <w:noProof/>
            <w:webHidden/>
          </w:rPr>
          <w:tab/>
        </w:r>
        <w:r>
          <w:rPr>
            <w:noProof/>
            <w:webHidden/>
          </w:rPr>
          <w:fldChar w:fldCharType="begin"/>
        </w:r>
        <w:r>
          <w:rPr>
            <w:noProof/>
            <w:webHidden/>
          </w:rPr>
          <w:instrText xml:space="preserve"> PAGEREF _Toc461010801 \h </w:instrText>
        </w:r>
        <w:r>
          <w:rPr>
            <w:noProof/>
            <w:webHidden/>
          </w:rPr>
        </w:r>
        <w:r>
          <w:rPr>
            <w:noProof/>
            <w:webHidden/>
          </w:rPr>
          <w:fldChar w:fldCharType="separate"/>
        </w:r>
        <w:r>
          <w:rPr>
            <w:noProof/>
            <w:webHidden/>
          </w:rPr>
          <w:t>37</w:t>
        </w:r>
        <w:r>
          <w:rPr>
            <w:noProof/>
            <w:webHidden/>
          </w:rPr>
          <w:fldChar w:fldCharType="end"/>
        </w:r>
      </w:hyperlink>
    </w:p>
    <w:p w:rsidR="00DC3278" w:rsidRDefault="00DC3278">
      <w:pPr>
        <w:pStyle w:val="30"/>
        <w:tabs>
          <w:tab w:val="left" w:pos="1680"/>
          <w:tab w:val="right" w:leader="dot" w:pos="9457"/>
        </w:tabs>
        <w:rPr>
          <w:rFonts w:asciiTheme="minorHAnsi" w:eastAsiaTheme="minorEastAsia" w:hAnsiTheme="minorHAnsi" w:cstheme="minorBidi"/>
          <w:noProof/>
          <w:szCs w:val="22"/>
        </w:rPr>
      </w:pPr>
      <w:hyperlink w:anchor="_Toc461010802" w:history="1">
        <w:r w:rsidRPr="00FD0F9E">
          <w:rPr>
            <w:rStyle w:val="a8"/>
            <w:noProof/>
          </w:rPr>
          <w:t>.10.3</w:t>
        </w:r>
        <w:r>
          <w:rPr>
            <w:rFonts w:asciiTheme="minorHAnsi" w:eastAsiaTheme="minorEastAsia" w:hAnsiTheme="minorHAnsi" w:cstheme="minorBidi"/>
            <w:noProof/>
            <w:szCs w:val="22"/>
          </w:rPr>
          <w:tab/>
        </w:r>
        <w:r w:rsidRPr="00FD0F9E">
          <w:rPr>
            <w:rStyle w:val="a8"/>
            <w:rFonts w:hint="eastAsia"/>
            <w:noProof/>
          </w:rPr>
          <w:t>界面组件</w:t>
        </w:r>
        <w:r>
          <w:rPr>
            <w:noProof/>
            <w:webHidden/>
          </w:rPr>
          <w:tab/>
        </w:r>
        <w:r>
          <w:rPr>
            <w:noProof/>
            <w:webHidden/>
          </w:rPr>
          <w:fldChar w:fldCharType="begin"/>
        </w:r>
        <w:r>
          <w:rPr>
            <w:noProof/>
            <w:webHidden/>
          </w:rPr>
          <w:instrText xml:space="preserve"> PAGEREF _Toc461010802 \h </w:instrText>
        </w:r>
        <w:r>
          <w:rPr>
            <w:noProof/>
            <w:webHidden/>
          </w:rPr>
        </w:r>
        <w:r>
          <w:rPr>
            <w:noProof/>
            <w:webHidden/>
          </w:rPr>
          <w:fldChar w:fldCharType="separate"/>
        </w:r>
        <w:r>
          <w:rPr>
            <w:noProof/>
            <w:webHidden/>
          </w:rPr>
          <w:t>37</w:t>
        </w:r>
        <w:r>
          <w:rPr>
            <w:noProof/>
            <w:webHidden/>
          </w:rPr>
          <w:fldChar w:fldCharType="end"/>
        </w:r>
      </w:hyperlink>
    </w:p>
    <w:p w:rsidR="00DC3278" w:rsidRDefault="00DC3278">
      <w:pPr>
        <w:pStyle w:val="10"/>
        <w:tabs>
          <w:tab w:val="left" w:pos="840"/>
          <w:tab w:val="right" w:leader="dot" w:pos="9457"/>
        </w:tabs>
        <w:rPr>
          <w:rFonts w:asciiTheme="minorHAnsi" w:eastAsiaTheme="minorEastAsia" w:hAnsiTheme="minorHAnsi" w:cstheme="minorBidi"/>
          <w:b w:val="0"/>
          <w:bCs w:val="0"/>
          <w:caps w:val="0"/>
          <w:noProof/>
          <w:snapToGrid/>
          <w:kern w:val="2"/>
          <w:sz w:val="21"/>
          <w:szCs w:val="22"/>
        </w:rPr>
      </w:pPr>
      <w:hyperlink w:anchor="_Toc461010803" w:history="1">
        <w:r w:rsidRPr="00FD0F9E">
          <w:rPr>
            <w:rStyle w:val="a8"/>
            <w:rFonts w:ascii="Symbol" w:hAnsi="Symbol"/>
            <w:noProof/>
          </w:rPr>
          <w:t></w:t>
        </w:r>
        <w:r>
          <w:rPr>
            <w:rFonts w:asciiTheme="minorHAnsi" w:eastAsiaTheme="minorEastAsia" w:hAnsiTheme="minorHAnsi" w:cstheme="minorBidi"/>
            <w:b w:val="0"/>
            <w:bCs w:val="0"/>
            <w:caps w:val="0"/>
            <w:noProof/>
            <w:snapToGrid/>
            <w:kern w:val="2"/>
            <w:sz w:val="21"/>
            <w:szCs w:val="22"/>
          </w:rPr>
          <w:tab/>
        </w:r>
        <w:r w:rsidRPr="00FD0F9E">
          <w:rPr>
            <w:rStyle w:val="a8"/>
            <w:rFonts w:hint="eastAsia"/>
            <w:noProof/>
          </w:rPr>
          <w:t>数据库设计</w:t>
        </w:r>
        <w:r>
          <w:rPr>
            <w:noProof/>
            <w:webHidden/>
          </w:rPr>
          <w:tab/>
        </w:r>
        <w:r>
          <w:rPr>
            <w:noProof/>
            <w:webHidden/>
          </w:rPr>
          <w:fldChar w:fldCharType="begin"/>
        </w:r>
        <w:r>
          <w:rPr>
            <w:noProof/>
            <w:webHidden/>
          </w:rPr>
          <w:instrText xml:space="preserve"> PAGEREF _Toc461010803 \h </w:instrText>
        </w:r>
        <w:r>
          <w:rPr>
            <w:noProof/>
            <w:webHidden/>
          </w:rPr>
        </w:r>
        <w:r>
          <w:rPr>
            <w:noProof/>
            <w:webHidden/>
          </w:rPr>
          <w:fldChar w:fldCharType="separate"/>
        </w:r>
        <w:r>
          <w:rPr>
            <w:noProof/>
            <w:webHidden/>
          </w:rPr>
          <w:t>38</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04" w:history="1">
        <w:r w:rsidRPr="00FD0F9E">
          <w:rPr>
            <w:rStyle w:val="a8"/>
            <w:noProof/>
          </w:rPr>
          <w:t>.1</w:t>
        </w:r>
        <w:r>
          <w:rPr>
            <w:rFonts w:asciiTheme="minorHAnsi" w:eastAsiaTheme="minorEastAsia" w:hAnsiTheme="minorHAnsi" w:cstheme="minorBidi"/>
            <w:smallCaps w:val="0"/>
            <w:noProof/>
            <w:snapToGrid/>
            <w:kern w:val="2"/>
            <w:sz w:val="21"/>
            <w:szCs w:val="22"/>
          </w:rPr>
          <w:tab/>
        </w:r>
        <w:r w:rsidRPr="00FD0F9E">
          <w:rPr>
            <w:rStyle w:val="a8"/>
            <w:rFonts w:hint="eastAsia"/>
            <w:noProof/>
          </w:rPr>
          <w:t>数据库环境说明</w:t>
        </w:r>
        <w:r>
          <w:rPr>
            <w:noProof/>
            <w:webHidden/>
          </w:rPr>
          <w:tab/>
        </w:r>
        <w:r>
          <w:rPr>
            <w:noProof/>
            <w:webHidden/>
          </w:rPr>
          <w:fldChar w:fldCharType="begin"/>
        </w:r>
        <w:r>
          <w:rPr>
            <w:noProof/>
            <w:webHidden/>
          </w:rPr>
          <w:instrText xml:space="preserve"> PAGEREF _Toc461010804 \h </w:instrText>
        </w:r>
        <w:r>
          <w:rPr>
            <w:noProof/>
            <w:webHidden/>
          </w:rPr>
        </w:r>
        <w:r>
          <w:rPr>
            <w:noProof/>
            <w:webHidden/>
          </w:rPr>
          <w:fldChar w:fldCharType="separate"/>
        </w:r>
        <w:r>
          <w:rPr>
            <w:noProof/>
            <w:webHidden/>
          </w:rPr>
          <w:t>38</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05" w:history="1">
        <w:r w:rsidRPr="00FD0F9E">
          <w:rPr>
            <w:rStyle w:val="a8"/>
            <w:noProof/>
          </w:rPr>
          <w:t>.2</w:t>
        </w:r>
        <w:r>
          <w:rPr>
            <w:rFonts w:asciiTheme="minorHAnsi" w:eastAsiaTheme="minorEastAsia" w:hAnsiTheme="minorHAnsi" w:cstheme="minorBidi"/>
            <w:smallCaps w:val="0"/>
            <w:noProof/>
            <w:snapToGrid/>
            <w:kern w:val="2"/>
            <w:sz w:val="21"/>
            <w:szCs w:val="22"/>
          </w:rPr>
          <w:tab/>
        </w:r>
        <w:r w:rsidRPr="00FD0F9E">
          <w:rPr>
            <w:rStyle w:val="a8"/>
            <w:rFonts w:hint="eastAsia"/>
            <w:noProof/>
          </w:rPr>
          <w:t>数据库的命名规则</w:t>
        </w:r>
        <w:r>
          <w:rPr>
            <w:noProof/>
            <w:webHidden/>
          </w:rPr>
          <w:tab/>
        </w:r>
        <w:r>
          <w:rPr>
            <w:noProof/>
            <w:webHidden/>
          </w:rPr>
          <w:fldChar w:fldCharType="begin"/>
        </w:r>
        <w:r>
          <w:rPr>
            <w:noProof/>
            <w:webHidden/>
          </w:rPr>
          <w:instrText xml:space="preserve"> PAGEREF _Toc461010805 \h </w:instrText>
        </w:r>
        <w:r>
          <w:rPr>
            <w:noProof/>
            <w:webHidden/>
          </w:rPr>
        </w:r>
        <w:r>
          <w:rPr>
            <w:noProof/>
            <w:webHidden/>
          </w:rPr>
          <w:fldChar w:fldCharType="separate"/>
        </w:r>
        <w:r>
          <w:rPr>
            <w:noProof/>
            <w:webHidden/>
          </w:rPr>
          <w:t>38</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806" w:history="1">
        <w:r w:rsidRPr="00FD0F9E">
          <w:rPr>
            <w:rStyle w:val="a8"/>
            <w:noProof/>
          </w:rPr>
          <w:t>.2.1</w:t>
        </w:r>
        <w:r>
          <w:rPr>
            <w:rFonts w:asciiTheme="minorHAnsi" w:eastAsiaTheme="minorEastAsia" w:hAnsiTheme="minorHAnsi" w:cstheme="minorBidi"/>
            <w:noProof/>
            <w:szCs w:val="22"/>
          </w:rPr>
          <w:tab/>
        </w:r>
        <w:r w:rsidRPr="00FD0F9E">
          <w:rPr>
            <w:rStyle w:val="a8"/>
            <w:rFonts w:hint="eastAsia"/>
            <w:noProof/>
          </w:rPr>
          <w:t>数据库对象命名规范</w:t>
        </w:r>
        <w:r>
          <w:rPr>
            <w:noProof/>
            <w:webHidden/>
          </w:rPr>
          <w:tab/>
        </w:r>
        <w:r>
          <w:rPr>
            <w:noProof/>
            <w:webHidden/>
          </w:rPr>
          <w:fldChar w:fldCharType="begin"/>
        </w:r>
        <w:r>
          <w:rPr>
            <w:noProof/>
            <w:webHidden/>
          </w:rPr>
          <w:instrText xml:space="preserve"> PAGEREF _Toc461010806 \h </w:instrText>
        </w:r>
        <w:r>
          <w:rPr>
            <w:noProof/>
            <w:webHidden/>
          </w:rPr>
        </w:r>
        <w:r>
          <w:rPr>
            <w:noProof/>
            <w:webHidden/>
          </w:rPr>
          <w:fldChar w:fldCharType="separate"/>
        </w:r>
        <w:r>
          <w:rPr>
            <w:noProof/>
            <w:webHidden/>
          </w:rPr>
          <w:t>38</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807" w:history="1">
        <w:r w:rsidRPr="00FD0F9E">
          <w:rPr>
            <w:rStyle w:val="a8"/>
            <w:noProof/>
          </w:rPr>
          <w:t>.2.2</w:t>
        </w:r>
        <w:r>
          <w:rPr>
            <w:rFonts w:asciiTheme="minorHAnsi" w:eastAsiaTheme="minorEastAsia" w:hAnsiTheme="minorHAnsi" w:cstheme="minorBidi"/>
            <w:noProof/>
            <w:szCs w:val="22"/>
          </w:rPr>
          <w:tab/>
        </w:r>
        <w:r w:rsidRPr="00FD0F9E">
          <w:rPr>
            <w:rStyle w:val="a8"/>
            <w:rFonts w:hint="eastAsia"/>
            <w:noProof/>
          </w:rPr>
          <w:t>其他规范</w:t>
        </w:r>
        <w:r>
          <w:rPr>
            <w:noProof/>
            <w:webHidden/>
          </w:rPr>
          <w:tab/>
        </w:r>
        <w:r>
          <w:rPr>
            <w:noProof/>
            <w:webHidden/>
          </w:rPr>
          <w:fldChar w:fldCharType="begin"/>
        </w:r>
        <w:r>
          <w:rPr>
            <w:noProof/>
            <w:webHidden/>
          </w:rPr>
          <w:instrText xml:space="preserve"> PAGEREF _Toc461010807 \h </w:instrText>
        </w:r>
        <w:r>
          <w:rPr>
            <w:noProof/>
            <w:webHidden/>
          </w:rPr>
        </w:r>
        <w:r>
          <w:rPr>
            <w:noProof/>
            <w:webHidden/>
          </w:rPr>
          <w:fldChar w:fldCharType="separate"/>
        </w:r>
        <w:r>
          <w:rPr>
            <w:noProof/>
            <w:webHidden/>
          </w:rPr>
          <w:t>39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08" w:history="1">
        <w:r w:rsidRPr="00FD0F9E">
          <w:rPr>
            <w:rStyle w:val="a8"/>
            <w:noProof/>
          </w:rPr>
          <w:t>.3</w:t>
        </w:r>
        <w:r>
          <w:rPr>
            <w:rFonts w:asciiTheme="minorHAnsi" w:eastAsiaTheme="minorEastAsia" w:hAnsiTheme="minorHAnsi" w:cstheme="minorBidi"/>
            <w:smallCaps w:val="0"/>
            <w:noProof/>
            <w:snapToGrid/>
            <w:kern w:val="2"/>
            <w:sz w:val="21"/>
            <w:szCs w:val="22"/>
          </w:rPr>
          <w:tab/>
        </w:r>
        <w:r w:rsidRPr="00FD0F9E">
          <w:rPr>
            <w:rStyle w:val="a8"/>
            <w:rFonts w:hint="eastAsia"/>
            <w:noProof/>
          </w:rPr>
          <w:t>逻辑设计</w:t>
        </w:r>
        <w:r>
          <w:rPr>
            <w:noProof/>
            <w:webHidden/>
          </w:rPr>
          <w:tab/>
        </w:r>
        <w:r>
          <w:rPr>
            <w:noProof/>
            <w:webHidden/>
          </w:rPr>
          <w:fldChar w:fldCharType="begin"/>
        </w:r>
        <w:r>
          <w:rPr>
            <w:noProof/>
            <w:webHidden/>
          </w:rPr>
          <w:instrText xml:space="preserve"> PAGEREF _Toc461010808 \h </w:instrText>
        </w:r>
        <w:r>
          <w:rPr>
            <w:noProof/>
            <w:webHidden/>
          </w:rPr>
        </w:r>
        <w:r>
          <w:rPr>
            <w:noProof/>
            <w:webHidden/>
          </w:rPr>
          <w:fldChar w:fldCharType="separate"/>
        </w:r>
        <w:r>
          <w:rPr>
            <w:noProof/>
            <w:webHidden/>
          </w:rPr>
          <w:t>39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09" w:history="1">
        <w:r w:rsidRPr="00FD0F9E">
          <w:rPr>
            <w:rStyle w:val="a8"/>
            <w:noProof/>
          </w:rPr>
          <w:t>.4</w:t>
        </w:r>
        <w:r>
          <w:rPr>
            <w:rFonts w:asciiTheme="minorHAnsi" w:eastAsiaTheme="minorEastAsia" w:hAnsiTheme="minorHAnsi" w:cstheme="minorBidi"/>
            <w:smallCaps w:val="0"/>
            <w:noProof/>
            <w:snapToGrid/>
            <w:kern w:val="2"/>
            <w:sz w:val="21"/>
            <w:szCs w:val="22"/>
          </w:rPr>
          <w:tab/>
        </w:r>
        <w:r w:rsidRPr="00FD0F9E">
          <w:rPr>
            <w:rStyle w:val="a8"/>
            <w:rFonts w:hint="eastAsia"/>
            <w:noProof/>
          </w:rPr>
          <w:t>物理设计</w:t>
        </w:r>
        <w:r>
          <w:rPr>
            <w:noProof/>
            <w:webHidden/>
          </w:rPr>
          <w:tab/>
        </w:r>
        <w:r>
          <w:rPr>
            <w:noProof/>
            <w:webHidden/>
          </w:rPr>
          <w:fldChar w:fldCharType="begin"/>
        </w:r>
        <w:r>
          <w:rPr>
            <w:noProof/>
            <w:webHidden/>
          </w:rPr>
          <w:instrText xml:space="preserve"> PAGEREF _Toc461010809 \h </w:instrText>
        </w:r>
        <w:r>
          <w:rPr>
            <w:noProof/>
            <w:webHidden/>
          </w:rPr>
        </w:r>
        <w:r>
          <w:rPr>
            <w:noProof/>
            <w:webHidden/>
          </w:rPr>
          <w:fldChar w:fldCharType="separate"/>
        </w:r>
        <w:r>
          <w:rPr>
            <w:noProof/>
            <w:webHidden/>
          </w:rPr>
          <w:t>39</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10" w:history="1">
        <w:r w:rsidRPr="00FD0F9E">
          <w:rPr>
            <w:rStyle w:val="a8"/>
            <w:noProof/>
          </w:rPr>
          <w:t>.5</w:t>
        </w:r>
        <w:r>
          <w:rPr>
            <w:rFonts w:asciiTheme="minorHAnsi" w:eastAsiaTheme="minorEastAsia" w:hAnsiTheme="minorHAnsi" w:cstheme="minorBidi"/>
            <w:smallCaps w:val="0"/>
            <w:noProof/>
            <w:snapToGrid/>
            <w:kern w:val="2"/>
            <w:sz w:val="21"/>
            <w:szCs w:val="22"/>
          </w:rPr>
          <w:tab/>
        </w:r>
        <w:r w:rsidRPr="00FD0F9E">
          <w:rPr>
            <w:rStyle w:val="a8"/>
            <w:rFonts w:hint="eastAsia"/>
            <w:noProof/>
          </w:rPr>
          <w:t>安全性设计</w:t>
        </w:r>
        <w:r>
          <w:rPr>
            <w:noProof/>
            <w:webHidden/>
          </w:rPr>
          <w:tab/>
        </w:r>
        <w:r>
          <w:rPr>
            <w:noProof/>
            <w:webHidden/>
          </w:rPr>
          <w:fldChar w:fldCharType="begin"/>
        </w:r>
        <w:r>
          <w:rPr>
            <w:noProof/>
            <w:webHidden/>
          </w:rPr>
          <w:instrText xml:space="preserve"> PAGEREF _Toc461010810 \h </w:instrText>
        </w:r>
        <w:r>
          <w:rPr>
            <w:noProof/>
            <w:webHidden/>
          </w:rPr>
        </w:r>
        <w:r>
          <w:rPr>
            <w:noProof/>
            <w:webHidden/>
          </w:rPr>
          <w:fldChar w:fldCharType="separate"/>
        </w:r>
        <w:r>
          <w:rPr>
            <w:noProof/>
            <w:webHidden/>
          </w:rPr>
          <w:t>40</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811" w:history="1">
        <w:r w:rsidRPr="00FD0F9E">
          <w:rPr>
            <w:rStyle w:val="a8"/>
            <w:noProof/>
          </w:rPr>
          <w:t>.5.1</w:t>
        </w:r>
        <w:r>
          <w:rPr>
            <w:rFonts w:asciiTheme="minorHAnsi" w:eastAsiaTheme="minorEastAsia" w:hAnsiTheme="minorHAnsi" w:cstheme="minorBidi"/>
            <w:noProof/>
            <w:szCs w:val="22"/>
          </w:rPr>
          <w:tab/>
        </w:r>
        <w:r w:rsidRPr="00FD0F9E">
          <w:rPr>
            <w:rStyle w:val="a8"/>
            <w:rFonts w:hint="eastAsia"/>
            <w:noProof/>
          </w:rPr>
          <w:t>防止用户直接操作数据库的方法</w:t>
        </w:r>
        <w:r>
          <w:rPr>
            <w:noProof/>
            <w:webHidden/>
          </w:rPr>
          <w:tab/>
        </w:r>
        <w:r>
          <w:rPr>
            <w:noProof/>
            <w:webHidden/>
          </w:rPr>
          <w:fldChar w:fldCharType="begin"/>
        </w:r>
        <w:r>
          <w:rPr>
            <w:noProof/>
            <w:webHidden/>
          </w:rPr>
          <w:instrText xml:space="preserve"> PAGEREF _Toc461010811 \h </w:instrText>
        </w:r>
        <w:r>
          <w:rPr>
            <w:noProof/>
            <w:webHidden/>
          </w:rPr>
        </w:r>
        <w:r>
          <w:rPr>
            <w:noProof/>
            <w:webHidden/>
          </w:rPr>
          <w:fldChar w:fldCharType="separate"/>
        </w:r>
        <w:r>
          <w:rPr>
            <w:noProof/>
            <w:webHidden/>
          </w:rPr>
          <w:t>40</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812" w:history="1">
        <w:r w:rsidRPr="00FD0F9E">
          <w:rPr>
            <w:rStyle w:val="a8"/>
            <w:noProof/>
          </w:rPr>
          <w:t>.5.2</w:t>
        </w:r>
        <w:r>
          <w:rPr>
            <w:rFonts w:asciiTheme="minorHAnsi" w:eastAsiaTheme="minorEastAsia" w:hAnsiTheme="minorHAnsi" w:cstheme="minorBidi"/>
            <w:noProof/>
            <w:szCs w:val="22"/>
          </w:rPr>
          <w:tab/>
        </w:r>
        <w:r w:rsidRPr="00FD0F9E">
          <w:rPr>
            <w:rStyle w:val="a8"/>
            <w:rFonts w:hint="eastAsia"/>
            <w:noProof/>
          </w:rPr>
          <w:t>用户帐号密码的加密方法</w:t>
        </w:r>
        <w:r>
          <w:rPr>
            <w:noProof/>
            <w:webHidden/>
          </w:rPr>
          <w:tab/>
        </w:r>
        <w:r>
          <w:rPr>
            <w:noProof/>
            <w:webHidden/>
          </w:rPr>
          <w:fldChar w:fldCharType="begin"/>
        </w:r>
        <w:r>
          <w:rPr>
            <w:noProof/>
            <w:webHidden/>
          </w:rPr>
          <w:instrText xml:space="preserve"> PAGEREF _Toc461010812 \h </w:instrText>
        </w:r>
        <w:r>
          <w:rPr>
            <w:noProof/>
            <w:webHidden/>
          </w:rPr>
        </w:r>
        <w:r>
          <w:rPr>
            <w:noProof/>
            <w:webHidden/>
          </w:rPr>
          <w:fldChar w:fldCharType="separate"/>
        </w:r>
        <w:r>
          <w:rPr>
            <w:noProof/>
            <w:webHidden/>
          </w:rPr>
          <w:t>40</w:t>
        </w:r>
        <w:r>
          <w:rPr>
            <w:noProof/>
            <w:webHidden/>
          </w:rPr>
          <w:fldChar w:fldCharType="end"/>
        </w:r>
      </w:hyperlink>
    </w:p>
    <w:p w:rsidR="00DC3278" w:rsidRDefault="00DC3278">
      <w:pPr>
        <w:pStyle w:val="30"/>
        <w:tabs>
          <w:tab w:val="left" w:pos="1470"/>
          <w:tab w:val="right" w:leader="dot" w:pos="9457"/>
        </w:tabs>
        <w:rPr>
          <w:rFonts w:asciiTheme="minorHAnsi" w:eastAsiaTheme="minorEastAsia" w:hAnsiTheme="minorHAnsi" w:cstheme="minorBidi"/>
          <w:noProof/>
          <w:szCs w:val="22"/>
        </w:rPr>
      </w:pPr>
      <w:hyperlink w:anchor="_Toc461010813" w:history="1">
        <w:r w:rsidRPr="00FD0F9E">
          <w:rPr>
            <w:rStyle w:val="a8"/>
            <w:noProof/>
          </w:rPr>
          <w:t>.5.3</w:t>
        </w:r>
        <w:r>
          <w:rPr>
            <w:rFonts w:asciiTheme="minorHAnsi" w:eastAsiaTheme="minorEastAsia" w:hAnsiTheme="minorHAnsi" w:cstheme="minorBidi"/>
            <w:noProof/>
            <w:szCs w:val="22"/>
          </w:rPr>
          <w:tab/>
        </w:r>
        <w:r w:rsidRPr="00FD0F9E">
          <w:rPr>
            <w:rStyle w:val="a8"/>
            <w:rFonts w:hint="eastAsia"/>
            <w:noProof/>
          </w:rPr>
          <w:t>角色与权限</w:t>
        </w:r>
        <w:r>
          <w:rPr>
            <w:noProof/>
            <w:webHidden/>
          </w:rPr>
          <w:tab/>
        </w:r>
        <w:r>
          <w:rPr>
            <w:noProof/>
            <w:webHidden/>
          </w:rPr>
          <w:fldChar w:fldCharType="begin"/>
        </w:r>
        <w:r>
          <w:rPr>
            <w:noProof/>
            <w:webHidden/>
          </w:rPr>
          <w:instrText xml:space="preserve"> PAGEREF _Toc461010813 \h </w:instrText>
        </w:r>
        <w:r>
          <w:rPr>
            <w:noProof/>
            <w:webHidden/>
          </w:rPr>
        </w:r>
        <w:r>
          <w:rPr>
            <w:noProof/>
            <w:webHidden/>
          </w:rPr>
          <w:fldChar w:fldCharType="separate"/>
        </w:r>
        <w:r>
          <w:rPr>
            <w:noProof/>
            <w:webHidden/>
          </w:rPr>
          <w:t>40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14" w:history="1">
        <w:r w:rsidRPr="00FD0F9E">
          <w:rPr>
            <w:rStyle w:val="a8"/>
            <w:noProof/>
          </w:rPr>
          <w:t>.6</w:t>
        </w:r>
        <w:r>
          <w:rPr>
            <w:rFonts w:asciiTheme="minorHAnsi" w:eastAsiaTheme="minorEastAsia" w:hAnsiTheme="minorHAnsi" w:cstheme="minorBidi"/>
            <w:smallCaps w:val="0"/>
            <w:noProof/>
            <w:snapToGrid/>
            <w:kern w:val="2"/>
            <w:sz w:val="21"/>
            <w:szCs w:val="22"/>
          </w:rPr>
          <w:tab/>
        </w:r>
        <w:r w:rsidRPr="00FD0F9E">
          <w:rPr>
            <w:rStyle w:val="a8"/>
            <w:rFonts w:hint="eastAsia"/>
            <w:noProof/>
          </w:rPr>
          <w:t>优化</w:t>
        </w:r>
        <w:r>
          <w:rPr>
            <w:noProof/>
            <w:webHidden/>
          </w:rPr>
          <w:tab/>
        </w:r>
        <w:r>
          <w:rPr>
            <w:noProof/>
            <w:webHidden/>
          </w:rPr>
          <w:fldChar w:fldCharType="begin"/>
        </w:r>
        <w:r>
          <w:rPr>
            <w:noProof/>
            <w:webHidden/>
          </w:rPr>
          <w:instrText xml:space="preserve"> PAGEREF _Toc461010814 \h </w:instrText>
        </w:r>
        <w:r>
          <w:rPr>
            <w:noProof/>
            <w:webHidden/>
          </w:rPr>
        </w:r>
        <w:r>
          <w:rPr>
            <w:noProof/>
            <w:webHidden/>
          </w:rPr>
          <w:fldChar w:fldCharType="separate"/>
        </w:r>
        <w:r>
          <w:rPr>
            <w:noProof/>
            <w:webHidden/>
          </w:rPr>
          <w:t>40</w:t>
        </w:r>
        <w:r>
          <w:rPr>
            <w:noProof/>
            <w:webHidden/>
          </w:rPr>
          <w:fldChar w:fldCharType="end"/>
        </w:r>
      </w:hyperlink>
    </w:p>
    <w:p w:rsidR="00DC3278" w:rsidRDefault="00DC3278">
      <w:pPr>
        <w:pStyle w:val="20"/>
        <w:tabs>
          <w:tab w:val="left" w:pos="840"/>
          <w:tab w:val="right" w:leader="dot" w:pos="9457"/>
        </w:tabs>
        <w:rPr>
          <w:rFonts w:asciiTheme="minorHAnsi" w:eastAsiaTheme="minorEastAsia" w:hAnsiTheme="minorHAnsi" w:cstheme="minorBidi"/>
          <w:smallCaps w:val="0"/>
          <w:noProof/>
          <w:snapToGrid/>
          <w:kern w:val="2"/>
          <w:sz w:val="21"/>
          <w:szCs w:val="22"/>
        </w:rPr>
      </w:pPr>
      <w:hyperlink w:anchor="_Toc461010815" w:history="1">
        <w:r w:rsidRPr="00FD0F9E">
          <w:rPr>
            <w:rStyle w:val="a8"/>
            <w:noProof/>
          </w:rPr>
          <w:t>.7</w:t>
        </w:r>
        <w:r>
          <w:rPr>
            <w:rFonts w:asciiTheme="minorHAnsi" w:eastAsiaTheme="minorEastAsia" w:hAnsiTheme="minorHAnsi" w:cstheme="minorBidi"/>
            <w:smallCaps w:val="0"/>
            <w:noProof/>
            <w:snapToGrid/>
            <w:kern w:val="2"/>
            <w:sz w:val="21"/>
            <w:szCs w:val="22"/>
          </w:rPr>
          <w:tab/>
        </w:r>
        <w:r w:rsidRPr="00FD0F9E">
          <w:rPr>
            <w:rStyle w:val="a8"/>
            <w:rFonts w:hint="eastAsia"/>
            <w:noProof/>
          </w:rPr>
          <w:t>数据库管理与维护说明</w:t>
        </w:r>
        <w:r>
          <w:rPr>
            <w:noProof/>
            <w:webHidden/>
          </w:rPr>
          <w:tab/>
        </w:r>
        <w:r>
          <w:rPr>
            <w:noProof/>
            <w:webHidden/>
          </w:rPr>
          <w:fldChar w:fldCharType="begin"/>
        </w:r>
        <w:r>
          <w:rPr>
            <w:noProof/>
            <w:webHidden/>
          </w:rPr>
          <w:instrText xml:space="preserve"> PAGEREF _Toc461010815 \h </w:instrText>
        </w:r>
        <w:r>
          <w:rPr>
            <w:noProof/>
            <w:webHidden/>
          </w:rPr>
        </w:r>
        <w:r>
          <w:rPr>
            <w:noProof/>
            <w:webHidden/>
          </w:rPr>
          <w:fldChar w:fldCharType="separate"/>
        </w:r>
        <w:r>
          <w:rPr>
            <w:noProof/>
            <w:webHidden/>
          </w:rPr>
          <w:t>40</w:t>
        </w:r>
        <w:r>
          <w:rPr>
            <w:noProof/>
            <w:webHidden/>
          </w:rPr>
          <w:fldChar w:fldCharType="end"/>
        </w:r>
      </w:hyperlink>
    </w:p>
    <w:p w:rsidR="00E657B3" w:rsidRDefault="00E657B3">
      <w:pPr>
        <w:rPr>
          <w:b/>
          <w:bCs/>
          <w:caps/>
          <w:sz w:val="20"/>
        </w:rPr>
      </w:pPr>
      <w:r>
        <w:rPr>
          <w:b/>
          <w:bCs/>
          <w:caps/>
          <w:sz w:val="20"/>
        </w:rPr>
        <w:fldChar w:fldCharType="end"/>
      </w:r>
    </w:p>
    <w:p w:rsidR="00E657B3" w:rsidRDefault="00E657B3">
      <w:pPr>
        <w:rPr>
          <w:b/>
          <w:bCs/>
          <w:caps/>
          <w:sz w:val="20"/>
        </w:rPr>
        <w:sectPr w:rsidR="00E657B3">
          <w:pgSz w:w="11906" w:h="16838" w:code="9"/>
          <w:pgMar w:top="1440" w:right="851" w:bottom="1440" w:left="1588" w:header="851" w:footer="992" w:gutter="0"/>
          <w:cols w:space="425"/>
          <w:docGrid w:linePitch="312"/>
        </w:sectPr>
      </w:pPr>
    </w:p>
    <w:p w:rsidR="00E657B3" w:rsidRDefault="00E657B3">
      <w:pPr>
        <w:pStyle w:val="1"/>
      </w:pPr>
      <w:bookmarkStart w:id="2" w:name="_Toc61317603"/>
      <w:bookmarkStart w:id="3" w:name="_Toc67997809"/>
      <w:bookmarkStart w:id="4" w:name="_Toc20629166"/>
      <w:bookmarkStart w:id="5" w:name="_Toc461010726"/>
      <w:r>
        <w:rPr>
          <w:rFonts w:hint="eastAsia"/>
        </w:rPr>
        <w:lastRenderedPageBreak/>
        <w:t>简介</w:t>
      </w:r>
      <w:bookmarkEnd w:id="2"/>
      <w:bookmarkEnd w:id="5"/>
    </w:p>
    <w:p w:rsidR="00E657B3" w:rsidRDefault="00E657B3">
      <w:pPr>
        <w:pStyle w:val="2"/>
        <w:rPr>
          <w:snapToGrid/>
        </w:rPr>
      </w:pPr>
      <w:bookmarkStart w:id="6" w:name="_Toc28504833"/>
      <w:bookmarkStart w:id="7" w:name="_Toc461010727"/>
      <w:r>
        <w:rPr>
          <w:rFonts w:hint="eastAsia"/>
          <w:snapToGrid/>
        </w:rPr>
        <w:t>编写目的</w:t>
      </w:r>
      <w:bookmarkEnd w:id="6"/>
      <w:bookmarkEnd w:id="7"/>
    </w:p>
    <w:p w:rsidR="00E657B3" w:rsidRDefault="00E657B3" w:rsidP="001A33ED">
      <w:pPr>
        <w:spacing w:line="360" w:lineRule="auto"/>
        <w:ind w:firstLine="420"/>
      </w:pPr>
      <w:r>
        <w:rPr>
          <w:rFonts w:hint="eastAsia"/>
        </w:rPr>
        <w:t>软件概要设计报告说明对程序系统的高层设计考虑，包括程序系统的基本处理流程，程序系统的组织结构、模块划分、功能分配、接口设计、运行设计、数据结构设计和安全性设计。</w:t>
      </w:r>
    </w:p>
    <w:p w:rsidR="00E657B3" w:rsidRDefault="00E657B3" w:rsidP="00D13FDD">
      <w:pPr>
        <w:pStyle w:val="af"/>
      </w:pPr>
    </w:p>
    <w:p w:rsidR="00E657B3" w:rsidRDefault="00E657B3">
      <w:pPr>
        <w:pStyle w:val="2"/>
        <w:rPr>
          <w:snapToGrid/>
        </w:rPr>
      </w:pPr>
      <w:bookmarkStart w:id="8" w:name="_Toc28504834"/>
      <w:bookmarkStart w:id="9" w:name="_Toc461010728"/>
      <w:r>
        <w:rPr>
          <w:rFonts w:hint="eastAsia"/>
          <w:snapToGrid/>
        </w:rPr>
        <w:t>范围</w:t>
      </w:r>
      <w:bookmarkEnd w:id="8"/>
      <w:bookmarkEnd w:id="9"/>
    </w:p>
    <w:p w:rsidR="001A33ED" w:rsidRDefault="001A33ED" w:rsidP="001A33ED">
      <w:pPr>
        <w:spacing w:line="360" w:lineRule="auto"/>
        <w:ind w:firstLine="420"/>
      </w:pPr>
      <w:r>
        <w:rPr>
          <w:rFonts w:hint="eastAsia"/>
        </w:rPr>
        <w:t>本设计以满足</w:t>
      </w:r>
      <w:r w:rsidR="00A049E3" w:rsidRPr="00A049E3">
        <w:rPr>
          <w:rFonts w:hint="eastAsia"/>
        </w:rPr>
        <w:t>成都市公交行业管理及运营分析平台</w:t>
      </w:r>
      <w:r>
        <w:rPr>
          <w:rFonts w:hint="eastAsia"/>
        </w:rPr>
        <w:t>框架设计和开发规范，作为整个系统软件开发的纲要，</w:t>
      </w:r>
      <w:r w:rsidRPr="00553F79">
        <w:rPr>
          <w:rFonts w:hint="eastAsia"/>
        </w:rPr>
        <w:t>随着开发的推进，文档中的内容可能会随时更新。</w:t>
      </w:r>
    </w:p>
    <w:p w:rsidR="001A33ED" w:rsidRDefault="001A33ED" w:rsidP="001A33ED">
      <w:pPr>
        <w:spacing w:line="360" w:lineRule="auto"/>
        <w:ind w:firstLine="420"/>
      </w:pPr>
      <w:r>
        <w:rPr>
          <w:rFonts w:hint="eastAsia"/>
        </w:rPr>
        <w:t>本文档作为项目经理、主设计人员、开发人员的编码参考文档。</w:t>
      </w:r>
    </w:p>
    <w:p w:rsidR="00E657B3" w:rsidRDefault="00E657B3">
      <w:pPr>
        <w:pStyle w:val="2"/>
        <w:rPr>
          <w:snapToGrid/>
        </w:rPr>
      </w:pPr>
      <w:bookmarkStart w:id="10" w:name="_Toc28504835"/>
      <w:bookmarkStart w:id="11" w:name="_Toc461010729"/>
      <w:r>
        <w:rPr>
          <w:rFonts w:hint="eastAsia"/>
          <w:snapToGrid/>
        </w:rPr>
        <w:t>定义、首字母缩写词和缩略语</w:t>
      </w:r>
      <w:bookmarkEnd w:id="10"/>
      <w:bookmarkEnd w:id="11"/>
    </w:p>
    <w:p w:rsidR="001A33ED" w:rsidRPr="00DC0A95" w:rsidRDefault="001A33ED" w:rsidP="001A33ED">
      <w:pPr>
        <w:spacing w:line="360" w:lineRule="auto"/>
        <w:ind w:firstLine="420"/>
      </w:pPr>
      <w:r w:rsidRPr="00DC0A95">
        <w:rPr>
          <w:rFonts w:hint="eastAsia"/>
        </w:rPr>
        <w:t>各种图表和表格使用章节号</w:t>
      </w:r>
      <w:r w:rsidRPr="00DC0A95">
        <w:rPr>
          <w:rFonts w:hint="eastAsia"/>
        </w:rPr>
        <w:t>+</w:t>
      </w:r>
      <w:r w:rsidRPr="00DC0A95">
        <w:rPr>
          <w:rFonts w:hint="eastAsia"/>
        </w:rPr>
        <w:t>序号的形式表示，如：第</w:t>
      </w:r>
      <w:smartTag w:uri="urn:schemas-microsoft-com:office:smarttags" w:element="chsdate">
        <w:smartTagPr>
          <w:attr w:name="Year" w:val="1899"/>
          <w:attr w:name="Month" w:val="12"/>
          <w:attr w:name="Day" w:val="30"/>
          <w:attr w:name="IsLunarDate" w:val="False"/>
          <w:attr w:name="IsROCDate" w:val="False"/>
        </w:smartTagPr>
        <w:r w:rsidRPr="00DC0A95">
          <w:rPr>
            <w:rFonts w:hint="eastAsia"/>
          </w:rPr>
          <w:t>3.4.5</w:t>
        </w:r>
      </w:smartTag>
      <w:r w:rsidRPr="00DC0A95">
        <w:rPr>
          <w:rFonts w:hint="eastAsia"/>
        </w:rPr>
        <w:t>节的图表是第三章的第</w:t>
      </w:r>
      <w:r w:rsidRPr="00DC0A95">
        <w:rPr>
          <w:rFonts w:hint="eastAsia"/>
        </w:rPr>
        <w:t>10</w:t>
      </w:r>
      <w:r w:rsidRPr="00DC0A95">
        <w:rPr>
          <w:rFonts w:hint="eastAsia"/>
        </w:rPr>
        <w:t>个图表，则可以表示成“图</w:t>
      </w:r>
      <w:r w:rsidRPr="00DC0A95">
        <w:rPr>
          <w:rFonts w:hint="eastAsia"/>
        </w:rPr>
        <w:t>3</w:t>
      </w:r>
      <w:smartTag w:uri="urn:schemas-microsoft-com:office:smarttags" w:element="chmetcnv">
        <w:smartTagPr>
          <w:attr w:name="UnitName" w:val="”"/>
          <w:attr w:name="SourceValue" w:val="10"/>
          <w:attr w:name="HasSpace" w:val="False"/>
          <w:attr w:name="Negative" w:val="True"/>
          <w:attr w:name="NumberType" w:val="1"/>
          <w:attr w:name="TCSC" w:val="0"/>
        </w:smartTagPr>
        <w:r w:rsidRPr="00DC0A95">
          <w:rPr>
            <w:rFonts w:hint="eastAsia"/>
          </w:rPr>
          <w:t>-10</w:t>
        </w:r>
        <w:r w:rsidRPr="00DC0A95">
          <w:rPr>
            <w:rFonts w:hint="eastAsia"/>
          </w:rPr>
          <w:t>”</w:t>
        </w:r>
      </w:smartTag>
      <w:r w:rsidRPr="00DC0A95">
        <w:rPr>
          <w:rFonts w:hint="eastAsia"/>
        </w:rPr>
        <w:t>，对应于表格则是“表</w:t>
      </w:r>
      <w:r w:rsidRPr="00DC0A95">
        <w:rPr>
          <w:rFonts w:hint="eastAsia"/>
        </w:rPr>
        <w:t xml:space="preserve"> 3</w:t>
      </w:r>
      <w:smartTag w:uri="urn:schemas-microsoft-com:office:smarttags" w:element="chmetcnv">
        <w:smartTagPr>
          <w:attr w:name="UnitName" w:val="”"/>
          <w:attr w:name="SourceValue" w:val="10"/>
          <w:attr w:name="HasSpace" w:val="False"/>
          <w:attr w:name="Negative" w:val="True"/>
          <w:attr w:name="NumberType" w:val="1"/>
          <w:attr w:name="TCSC" w:val="0"/>
        </w:smartTagPr>
        <w:r w:rsidRPr="00DC0A95">
          <w:rPr>
            <w:rFonts w:hint="eastAsia"/>
          </w:rPr>
          <w:t>-10</w:t>
        </w:r>
        <w:r w:rsidRPr="00DC0A95">
          <w:rPr>
            <w:rFonts w:hint="eastAsia"/>
          </w:rPr>
          <w:t>”</w:t>
        </w:r>
      </w:smartTag>
      <w:r w:rsidRPr="00DC0A95">
        <w:rPr>
          <w:rFonts w:hint="eastAsia"/>
        </w:rPr>
        <w:t>。</w:t>
      </w:r>
    </w:p>
    <w:p w:rsidR="001A33ED" w:rsidRDefault="001A33ED" w:rsidP="001A33ED">
      <w:pPr>
        <w:pStyle w:val="ae"/>
      </w:pPr>
      <w:r>
        <w:rPr>
          <w:rFonts w:hint="eastAsia"/>
        </w:rPr>
        <w:t>表</w:t>
      </w:r>
      <w:r>
        <w:rPr>
          <w:rFonts w:hint="eastAsia"/>
        </w:rPr>
        <w:t xml:space="preserve"> </w:t>
      </w:r>
      <w:r w:rsidR="00DE00D5">
        <w:fldChar w:fldCharType="begin"/>
      </w:r>
      <w:r w:rsidR="00DE00D5">
        <w:instrText xml:space="preserve"> STYLEREF 1 \s </w:instrText>
      </w:r>
      <w:r w:rsidR="00DE00D5">
        <w:fldChar w:fldCharType="separate"/>
      </w:r>
      <w:r>
        <w:rPr>
          <w:noProof/>
        </w:rPr>
        <w:t>1</w:t>
      </w:r>
      <w:r w:rsidR="00DE00D5">
        <w:rPr>
          <w:noProof/>
        </w:rPr>
        <w:fldChar w:fldCharType="end"/>
      </w:r>
      <w:r>
        <w:noBreakHyphen/>
      </w:r>
      <w:r>
        <w:fldChar w:fldCharType="begin"/>
      </w:r>
      <w:r>
        <w:instrText xml:space="preserve"> 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表格标题</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584"/>
        <w:gridCol w:w="2025"/>
        <w:gridCol w:w="4905"/>
      </w:tblGrid>
      <w:tr w:rsidR="001A33ED" w:rsidTr="0074078C">
        <w:tc>
          <w:tcPr>
            <w:tcW w:w="1584" w:type="dxa"/>
            <w:shd w:val="pct10" w:color="auto" w:fill="auto"/>
            <w:vAlign w:val="center"/>
          </w:tcPr>
          <w:p w:rsidR="001A33ED" w:rsidRDefault="001A33ED" w:rsidP="0074078C">
            <w:pPr>
              <w:pStyle w:val="-0"/>
              <w:rPr>
                <w:lang w:eastAsia="zh-CN"/>
              </w:rPr>
            </w:pPr>
            <w:r>
              <w:rPr>
                <w:rFonts w:hint="eastAsia"/>
                <w:lang w:eastAsia="zh-CN"/>
              </w:rPr>
              <w:t>类型</w:t>
            </w:r>
          </w:p>
        </w:tc>
        <w:tc>
          <w:tcPr>
            <w:tcW w:w="2025" w:type="dxa"/>
            <w:shd w:val="pct10" w:color="auto" w:fill="auto"/>
            <w:vAlign w:val="center"/>
          </w:tcPr>
          <w:p w:rsidR="001A33ED" w:rsidRDefault="001A33ED" w:rsidP="0074078C">
            <w:pPr>
              <w:pStyle w:val="-0"/>
              <w:rPr>
                <w:lang w:eastAsia="zh-CN"/>
              </w:rPr>
            </w:pPr>
            <w:r>
              <w:rPr>
                <w:rFonts w:hint="eastAsia"/>
                <w:lang w:eastAsia="zh-CN"/>
              </w:rPr>
              <w:t>名称</w:t>
            </w:r>
          </w:p>
        </w:tc>
        <w:tc>
          <w:tcPr>
            <w:tcW w:w="4905" w:type="dxa"/>
            <w:shd w:val="pct10" w:color="auto" w:fill="auto"/>
            <w:vAlign w:val="center"/>
          </w:tcPr>
          <w:p w:rsidR="001A33ED" w:rsidRDefault="001A33ED" w:rsidP="0074078C">
            <w:pPr>
              <w:pStyle w:val="-0"/>
              <w:rPr>
                <w:lang w:eastAsia="zh-CN"/>
              </w:rPr>
            </w:pPr>
            <w:r>
              <w:rPr>
                <w:rFonts w:hint="eastAsia"/>
                <w:lang w:eastAsia="zh-CN"/>
              </w:rPr>
              <w:t>说明</w:t>
            </w:r>
          </w:p>
        </w:tc>
      </w:tr>
      <w:tr w:rsidR="001A33ED" w:rsidTr="0074078C">
        <w:tc>
          <w:tcPr>
            <w:tcW w:w="1584" w:type="dxa"/>
            <w:vAlign w:val="center"/>
          </w:tcPr>
          <w:p w:rsidR="001A33ED" w:rsidRDefault="001A33ED" w:rsidP="0074078C">
            <w:pPr>
              <w:pStyle w:val="-"/>
            </w:pPr>
            <w:r>
              <w:t>String</w:t>
            </w:r>
          </w:p>
        </w:tc>
        <w:tc>
          <w:tcPr>
            <w:tcW w:w="2025" w:type="dxa"/>
            <w:vAlign w:val="center"/>
          </w:tcPr>
          <w:p w:rsidR="001A33ED" w:rsidRDefault="001A33ED" w:rsidP="0074078C">
            <w:pPr>
              <w:pStyle w:val="-"/>
            </w:pPr>
            <w:proofErr w:type="spellStart"/>
            <w:r>
              <w:t>m_str</w:t>
            </w:r>
            <w:r>
              <w:rPr>
                <w:rFonts w:hint="eastAsia"/>
              </w:rPr>
              <w:t>Name</w:t>
            </w:r>
            <w:proofErr w:type="spellEnd"/>
          </w:p>
        </w:tc>
        <w:tc>
          <w:tcPr>
            <w:tcW w:w="4905" w:type="dxa"/>
            <w:vAlign w:val="center"/>
          </w:tcPr>
          <w:p w:rsidR="001A33ED" w:rsidRDefault="001A33ED" w:rsidP="0074078C">
            <w:pPr>
              <w:pStyle w:val="-"/>
            </w:pPr>
            <w:r>
              <w:rPr>
                <w:rFonts w:hint="eastAsia"/>
              </w:rPr>
              <w:t>名称</w:t>
            </w:r>
          </w:p>
        </w:tc>
      </w:tr>
      <w:tr w:rsidR="001A33ED" w:rsidTr="0074078C">
        <w:tc>
          <w:tcPr>
            <w:tcW w:w="1584" w:type="dxa"/>
            <w:vAlign w:val="center"/>
          </w:tcPr>
          <w:p w:rsidR="001A33ED" w:rsidRDefault="001A33ED" w:rsidP="0074078C">
            <w:pPr>
              <w:pStyle w:val="-"/>
            </w:pPr>
          </w:p>
        </w:tc>
        <w:tc>
          <w:tcPr>
            <w:tcW w:w="2025" w:type="dxa"/>
            <w:vAlign w:val="center"/>
          </w:tcPr>
          <w:p w:rsidR="001A33ED" w:rsidRDefault="001A33ED" w:rsidP="0074078C">
            <w:pPr>
              <w:pStyle w:val="-"/>
            </w:pPr>
          </w:p>
        </w:tc>
        <w:tc>
          <w:tcPr>
            <w:tcW w:w="4905" w:type="dxa"/>
            <w:vAlign w:val="center"/>
          </w:tcPr>
          <w:p w:rsidR="001A33ED" w:rsidRDefault="001A33ED" w:rsidP="0074078C">
            <w:pPr>
              <w:pStyle w:val="-"/>
            </w:pPr>
          </w:p>
        </w:tc>
      </w:tr>
    </w:tbl>
    <w:p w:rsidR="001A33ED" w:rsidRPr="00973462" w:rsidRDefault="001A33ED" w:rsidP="001A33ED"/>
    <w:p w:rsidR="001A33ED" w:rsidRDefault="001A33ED" w:rsidP="001A33ED"/>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60"/>
        <w:gridCol w:w="1260"/>
        <w:gridCol w:w="1620"/>
        <w:gridCol w:w="3455"/>
      </w:tblGrid>
      <w:tr w:rsidR="001A33ED" w:rsidTr="0074078C">
        <w:tc>
          <w:tcPr>
            <w:tcW w:w="2160" w:type="dxa"/>
            <w:tcBorders>
              <w:right w:val="single" w:sz="4" w:space="0" w:color="auto"/>
            </w:tcBorders>
            <w:shd w:val="pct10" w:color="auto" w:fill="auto"/>
            <w:vAlign w:val="center"/>
          </w:tcPr>
          <w:p w:rsidR="001A33ED" w:rsidRDefault="001A33ED" w:rsidP="0074078C">
            <w:pPr>
              <w:pStyle w:val="-0"/>
              <w:rPr>
                <w:lang w:eastAsia="zh-CN"/>
              </w:rPr>
            </w:pPr>
            <w:r>
              <w:rPr>
                <w:rFonts w:hint="eastAsia"/>
                <w:lang w:eastAsia="zh-CN"/>
              </w:rPr>
              <w:t>函数名称</w:t>
            </w:r>
          </w:p>
        </w:tc>
        <w:tc>
          <w:tcPr>
            <w:tcW w:w="1260" w:type="dxa"/>
            <w:tcBorders>
              <w:left w:val="single" w:sz="4" w:space="0" w:color="auto"/>
            </w:tcBorders>
            <w:shd w:val="pct10" w:color="auto" w:fill="auto"/>
            <w:vAlign w:val="center"/>
          </w:tcPr>
          <w:p w:rsidR="001A33ED" w:rsidRDefault="001A33ED" w:rsidP="0074078C">
            <w:pPr>
              <w:pStyle w:val="-0"/>
              <w:rPr>
                <w:lang w:eastAsia="zh-CN"/>
              </w:rPr>
            </w:pPr>
            <w:r>
              <w:rPr>
                <w:rFonts w:hint="eastAsia"/>
                <w:lang w:eastAsia="zh-CN"/>
              </w:rPr>
              <w:t>返回值</w:t>
            </w:r>
          </w:p>
        </w:tc>
        <w:tc>
          <w:tcPr>
            <w:tcW w:w="1620" w:type="dxa"/>
            <w:tcBorders>
              <w:top w:val="single" w:sz="12" w:space="0" w:color="auto"/>
              <w:bottom w:val="single" w:sz="6" w:space="0" w:color="auto"/>
              <w:right w:val="single" w:sz="8" w:space="0" w:color="auto"/>
            </w:tcBorders>
            <w:shd w:val="pct10" w:color="auto" w:fill="auto"/>
            <w:vAlign w:val="center"/>
          </w:tcPr>
          <w:p w:rsidR="001A33ED" w:rsidRDefault="001A33ED" w:rsidP="0074078C">
            <w:pPr>
              <w:pStyle w:val="-0"/>
              <w:rPr>
                <w:lang w:eastAsia="zh-CN"/>
              </w:rPr>
            </w:pPr>
            <w:r>
              <w:rPr>
                <w:rFonts w:hint="eastAsia"/>
                <w:lang w:eastAsia="zh-CN"/>
              </w:rPr>
              <w:t>参数表</w:t>
            </w:r>
          </w:p>
        </w:tc>
        <w:tc>
          <w:tcPr>
            <w:tcW w:w="3455" w:type="dxa"/>
            <w:tcBorders>
              <w:top w:val="single" w:sz="12" w:space="0" w:color="auto"/>
              <w:left w:val="single" w:sz="8" w:space="0" w:color="auto"/>
              <w:bottom w:val="single" w:sz="6" w:space="0" w:color="auto"/>
            </w:tcBorders>
            <w:shd w:val="pct10" w:color="auto" w:fill="auto"/>
            <w:vAlign w:val="center"/>
          </w:tcPr>
          <w:p w:rsidR="001A33ED" w:rsidRDefault="001A33ED" w:rsidP="0074078C">
            <w:pPr>
              <w:pStyle w:val="-0"/>
              <w:rPr>
                <w:lang w:eastAsia="zh-CN"/>
              </w:rPr>
            </w:pPr>
            <w:r>
              <w:rPr>
                <w:rFonts w:hint="eastAsia"/>
                <w:lang w:eastAsia="zh-CN"/>
              </w:rPr>
              <w:t>说明</w:t>
            </w:r>
          </w:p>
        </w:tc>
      </w:tr>
      <w:tr w:rsidR="001A33ED" w:rsidTr="0074078C">
        <w:tc>
          <w:tcPr>
            <w:tcW w:w="2160" w:type="dxa"/>
            <w:vAlign w:val="center"/>
          </w:tcPr>
          <w:p w:rsidR="001A33ED" w:rsidRDefault="001A33ED" w:rsidP="0074078C">
            <w:pPr>
              <w:pStyle w:val="-"/>
            </w:pPr>
            <w:r>
              <w:rPr>
                <w:rFonts w:hint="eastAsia"/>
              </w:rPr>
              <w:t>Get</w:t>
            </w:r>
          </w:p>
        </w:tc>
        <w:tc>
          <w:tcPr>
            <w:tcW w:w="1260" w:type="dxa"/>
            <w:vAlign w:val="center"/>
          </w:tcPr>
          <w:p w:rsidR="001A33ED" w:rsidRDefault="001A33ED" w:rsidP="0074078C">
            <w:pPr>
              <w:pStyle w:val="-"/>
            </w:pPr>
            <w:r>
              <w:rPr>
                <w:rFonts w:hint="eastAsia"/>
              </w:rPr>
              <w:t>void</w:t>
            </w:r>
          </w:p>
        </w:tc>
        <w:tc>
          <w:tcPr>
            <w:tcW w:w="1620" w:type="dxa"/>
            <w:tcBorders>
              <w:top w:val="single" w:sz="6" w:space="0" w:color="auto"/>
              <w:bottom w:val="single" w:sz="6" w:space="0" w:color="auto"/>
              <w:right w:val="single" w:sz="8" w:space="0" w:color="auto"/>
            </w:tcBorders>
            <w:vAlign w:val="center"/>
          </w:tcPr>
          <w:p w:rsidR="001A33ED" w:rsidRDefault="001A33ED" w:rsidP="0074078C">
            <w:pPr>
              <w:pStyle w:val="-"/>
            </w:pPr>
            <w:r>
              <w:rPr>
                <w:rFonts w:hint="eastAsia"/>
              </w:rPr>
              <w:t>null</w:t>
            </w:r>
          </w:p>
        </w:tc>
        <w:tc>
          <w:tcPr>
            <w:tcW w:w="3455" w:type="dxa"/>
            <w:tcBorders>
              <w:top w:val="single" w:sz="6" w:space="0" w:color="auto"/>
              <w:left w:val="single" w:sz="8" w:space="0" w:color="auto"/>
              <w:bottom w:val="single" w:sz="6" w:space="0" w:color="auto"/>
            </w:tcBorders>
            <w:vAlign w:val="center"/>
          </w:tcPr>
          <w:p w:rsidR="001A33ED" w:rsidRDefault="001A33ED" w:rsidP="0074078C">
            <w:pPr>
              <w:pStyle w:val="-"/>
            </w:pPr>
            <w:r>
              <w:rPr>
                <w:rFonts w:hint="eastAsia"/>
              </w:rPr>
              <w:t>根据</w:t>
            </w:r>
            <w:r>
              <w:rPr>
                <w:rFonts w:hint="eastAsia"/>
              </w:rPr>
              <w:t>***</w:t>
            </w:r>
            <w:r>
              <w:rPr>
                <w:rFonts w:hint="eastAsia"/>
              </w:rPr>
              <w:t>获取</w:t>
            </w:r>
            <w:r>
              <w:rPr>
                <w:rFonts w:hint="eastAsia"/>
              </w:rPr>
              <w:t>***</w:t>
            </w:r>
          </w:p>
        </w:tc>
      </w:tr>
      <w:tr w:rsidR="001A33ED" w:rsidTr="0074078C">
        <w:tc>
          <w:tcPr>
            <w:tcW w:w="2160" w:type="dxa"/>
            <w:vAlign w:val="center"/>
          </w:tcPr>
          <w:p w:rsidR="001A33ED" w:rsidRDefault="001A33ED" w:rsidP="0074078C">
            <w:pPr>
              <w:pStyle w:val="-"/>
            </w:pPr>
          </w:p>
        </w:tc>
        <w:tc>
          <w:tcPr>
            <w:tcW w:w="1260" w:type="dxa"/>
            <w:vAlign w:val="center"/>
          </w:tcPr>
          <w:p w:rsidR="001A33ED" w:rsidRDefault="001A33ED" w:rsidP="0074078C">
            <w:pPr>
              <w:pStyle w:val="-"/>
            </w:pPr>
          </w:p>
        </w:tc>
        <w:tc>
          <w:tcPr>
            <w:tcW w:w="1620" w:type="dxa"/>
            <w:tcBorders>
              <w:top w:val="single" w:sz="6" w:space="0" w:color="auto"/>
              <w:bottom w:val="single" w:sz="12" w:space="0" w:color="auto"/>
              <w:right w:val="single" w:sz="8" w:space="0" w:color="auto"/>
            </w:tcBorders>
            <w:vAlign w:val="center"/>
          </w:tcPr>
          <w:p w:rsidR="001A33ED" w:rsidRDefault="001A33ED" w:rsidP="0074078C">
            <w:pPr>
              <w:pStyle w:val="-"/>
            </w:pPr>
          </w:p>
        </w:tc>
        <w:tc>
          <w:tcPr>
            <w:tcW w:w="3455" w:type="dxa"/>
            <w:tcBorders>
              <w:top w:val="single" w:sz="6" w:space="0" w:color="auto"/>
              <w:left w:val="single" w:sz="8" w:space="0" w:color="auto"/>
              <w:bottom w:val="single" w:sz="12" w:space="0" w:color="auto"/>
            </w:tcBorders>
            <w:vAlign w:val="center"/>
          </w:tcPr>
          <w:p w:rsidR="001A33ED" w:rsidRDefault="001A33ED" w:rsidP="0074078C">
            <w:pPr>
              <w:pStyle w:val="-"/>
            </w:pPr>
          </w:p>
        </w:tc>
      </w:tr>
    </w:tbl>
    <w:p w:rsidR="001A33ED" w:rsidRPr="00B05CB7" w:rsidRDefault="001A33ED" w:rsidP="001A33ED"/>
    <w:p w:rsidR="00E657B3" w:rsidRDefault="00E657B3">
      <w:pPr>
        <w:pStyle w:val="2"/>
        <w:rPr>
          <w:snapToGrid/>
        </w:rPr>
      </w:pPr>
      <w:bookmarkStart w:id="12" w:name="_Toc28504837"/>
      <w:bookmarkStart w:id="13" w:name="_Toc461010730"/>
      <w:r>
        <w:rPr>
          <w:rFonts w:hint="eastAsia"/>
          <w:snapToGrid/>
        </w:rPr>
        <w:t>文档概述</w:t>
      </w:r>
      <w:bookmarkEnd w:id="12"/>
      <w:bookmarkEnd w:id="13"/>
    </w:p>
    <w:p w:rsidR="00B20D51" w:rsidRDefault="00B20D51" w:rsidP="005E2D12">
      <w:pPr>
        <w:spacing w:line="360" w:lineRule="auto"/>
        <w:ind w:firstLineChars="200" w:firstLine="420"/>
      </w:pPr>
      <w:r>
        <w:rPr>
          <w:rFonts w:hint="eastAsia"/>
        </w:rPr>
        <w:t>文档</w:t>
      </w:r>
      <w:proofErr w:type="gramStart"/>
      <w:r>
        <w:rPr>
          <w:rFonts w:hint="eastAsia"/>
        </w:rPr>
        <w:t>描述</w:t>
      </w:r>
      <w:r w:rsidR="00A049E3" w:rsidRPr="00A049E3">
        <w:rPr>
          <w:rFonts w:hint="eastAsia"/>
        </w:rPr>
        <w:t>市</w:t>
      </w:r>
      <w:proofErr w:type="gramEnd"/>
      <w:r w:rsidR="00A049E3" w:rsidRPr="00A049E3">
        <w:rPr>
          <w:rFonts w:hint="eastAsia"/>
        </w:rPr>
        <w:t>公交行业管理及运营分析平台</w:t>
      </w:r>
      <w:r>
        <w:rPr>
          <w:rFonts w:hint="eastAsia"/>
        </w:rPr>
        <w:t>系统整体开发框架和设计思路，是系统开发过程中必须遵循的基本开发规范和设计构架，主要包括以下内容：</w:t>
      </w:r>
    </w:p>
    <w:p w:rsidR="00B20D51" w:rsidRDefault="00B20D51" w:rsidP="0074078C">
      <w:pPr>
        <w:numPr>
          <w:ilvl w:val="0"/>
          <w:numId w:val="2"/>
        </w:numPr>
        <w:spacing w:line="360" w:lineRule="auto"/>
      </w:pPr>
      <w:r>
        <w:rPr>
          <w:rFonts w:hint="eastAsia"/>
        </w:rPr>
        <w:t>系统体系结构设计</w:t>
      </w:r>
      <w:r w:rsidR="005E2D12">
        <w:rPr>
          <w:rFonts w:hint="eastAsia"/>
        </w:rPr>
        <w:t>：</w:t>
      </w:r>
      <w:r>
        <w:rPr>
          <w:rFonts w:hint="eastAsia"/>
        </w:rPr>
        <w:t>系统的整体架构设计、层次划分、子系统或模块组成、系统对外接口等</w:t>
      </w:r>
    </w:p>
    <w:p w:rsidR="005E2D12" w:rsidRDefault="00B20D51" w:rsidP="0074078C">
      <w:pPr>
        <w:numPr>
          <w:ilvl w:val="0"/>
          <w:numId w:val="2"/>
        </w:numPr>
        <w:spacing w:line="360" w:lineRule="auto"/>
      </w:pPr>
      <w:r>
        <w:rPr>
          <w:rFonts w:hint="eastAsia"/>
        </w:rPr>
        <w:t>系统通用方法设计</w:t>
      </w:r>
      <w:r w:rsidR="005E2D12">
        <w:rPr>
          <w:rFonts w:hint="eastAsia"/>
        </w:rPr>
        <w:t>：</w:t>
      </w:r>
      <w:r>
        <w:rPr>
          <w:rFonts w:hint="eastAsia"/>
        </w:rPr>
        <w:t>整个系统开发过程中提炼出来的通用方法、界面规范、输入输出接口、</w:t>
      </w:r>
      <w:r w:rsidR="005E2D12">
        <w:rPr>
          <w:rFonts w:hint="eastAsia"/>
        </w:rPr>
        <w:t>错误处理、日志处理、权限处理等</w:t>
      </w:r>
    </w:p>
    <w:p w:rsidR="005E2D12" w:rsidRDefault="00B20D51" w:rsidP="0074078C">
      <w:pPr>
        <w:numPr>
          <w:ilvl w:val="0"/>
          <w:numId w:val="2"/>
        </w:numPr>
        <w:spacing w:line="360" w:lineRule="auto"/>
      </w:pPr>
      <w:r>
        <w:rPr>
          <w:rFonts w:hint="eastAsia"/>
        </w:rPr>
        <w:t>数据库设计</w:t>
      </w:r>
      <w:r w:rsidR="005E2D12">
        <w:rPr>
          <w:rFonts w:hint="eastAsia"/>
        </w:rPr>
        <w:t>：系统数据库表设计、数据存储设计</w:t>
      </w:r>
      <w:r w:rsidR="00C06344">
        <w:rPr>
          <w:rFonts w:hint="eastAsia"/>
        </w:rPr>
        <w:t>规范</w:t>
      </w:r>
      <w:r w:rsidR="005E2D12">
        <w:rPr>
          <w:rFonts w:hint="eastAsia"/>
        </w:rPr>
        <w:t>等</w:t>
      </w:r>
    </w:p>
    <w:p w:rsidR="00E657B3" w:rsidRDefault="005E2D12" w:rsidP="0074078C">
      <w:pPr>
        <w:numPr>
          <w:ilvl w:val="0"/>
          <w:numId w:val="2"/>
        </w:numPr>
        <w:spacing w:line="360" w:lineRule="auto"/>
      </w:pPr>
      <w:r>
        <w:rPr>
          <w:rFonts w:hint="eastAsia"/>
        </w:rPr>
        <w:t>其它：系统开发过程需要遵守的一些开发规范、性能要求、系统一致性要求。</w:t>
      </w:r>
    </w:p>
    <w:p w:rsidR="00E657B3" w:rsidRDefault="00E657B3">
      <w:pPr>
        <w:sectPr w:rsidR="00E657B3">
          <w:pgSz w:w="11906" w:h="16838" w:code="9"/>
          <w:pgMar w:top="1440" w:right="851" w:bottom="1440" w:left="1588" w:header="851" w:footer="992" w:gutter="0"/>
          <w:cols w:space="425"/>
          <w:docGrid w:linePitch="312"/>
        </w:sectPr>
      </w:pPr>
    </w:p>
    <w:p w:rsidR="00E657B3" w:rsidRDefault="00E657B3">
      <w:pPr>
        <w:pStyle w:val="1"/>
      </w:pPr>
      <w:bookmarkStart w:id="14" w:name="_Toc28504839"/>
      <w:bookmarkStart w:id="15" w:name="_Toc461010731"/>
      <w:bookmarkEnd w:id="3"/>
      <w:r>
        <w:rPr>
          <w:rFonts w:hint="eastAsia"/>
        </w:rPr>
        <w:lastRenderedPageBreak/>
        <w:t>系统概述</w:t>
      </w:r>
      <w:bookmarkEnd w:id="15"/>
    </w:p>
    <w:p w:rsidR="004D6B3B" w:rsidRDefault="006C3C3A" w:rsidP="004D6B3B">
      <w:pPr>
        <w:spacing w:line="360" w:lineRule="auto"/>
        <w:ind w:firstLineChars="200" w:firstLine="420"/>
        <w:rPr>
          <w:color w:val="000000"/>
        </w:rPr>
      </w:pPr>
      <w:r w:rsidRPr="006C3C3A">
        <w:rPr>
          <w:rFonts w:hint="eastAsia"/>
          <w:color w:val="000000"/>
        </w:rPr>
        <w:t>根据公交行业监管指标体系研究成果，将监管指标体系划分为</w:t>
      </w:r>
      <w:r w:rsidR="006A0D64" w:rsidRPr="006A0D64">
        <w:rPr>
          <w:rFonts w:hint="eastAsia"/>
          <w:color w:val="000000"/>
        </w:rPr>
        <w:t>要包括宏观监管、车辆监控、供应保障、服务质量、安全运行、线网运行、政策优惠、业务数据、系统管理和数据录入等功能模块，主要完成公交行业的宏观监管、车辆在线监控、供应保障、服务质量、安全运行、线网运行、政策优惠以及业务数据的查询，并提供纵向和横向对比分析，打印和导出相关报表及图形进行数据的统计分析</w:t>
      </w:r>
      <w:r w:rsidRPr="006C3C3A">
        <w:rPr>
          <w:rFonts w:hint="eastAsia"/>
          <w:color w:val="000000"/>
        </w:rPr>
        <w:t>。</w:t>
      </w:r>
    </w:p>
    <w:p w:rsidR="00741C55" w:rsidRDefault="006C3C3A" w:rsidP="00741C55">
      <w:pPr>
        <w:spacing w:line="360" w:lineRule="auto"/>
        <w:ind w:firstLineChars="200" w:firstLine="420"/>
        <w:jc w:val="left"/>
        <w:rPr>
          <w:color w:val="000000"/>
        </w:rPr>
      </w:pPr>
      <w:r>
        <w:rPr>
          <w:rFonts w:hint="eastAsia"/>
          <w:color w:val="000000"/>
        </w:rPr>
        <w:t>因此，</w:t>
      </w:r>
      <w:r w:rsidR="004D6B3B">
        <w:rPr>
          <w:rFonts w:hint="eastAsia"/>
          <w:color w:val="000000"/>
        </w:rPr>
        <w:t>结合公交行业监管指标体系划分、系统整体设计需求，将</w:t>
      </w:r>
      <w:r w:rsidR="006A0D64">
        <w:rPr>
          <w:rFonts w:hint="eastAsia"/>
          <w:color w:val="000000"/>
        </w:rPr>
        <w:t>系统划分为</w:t>
      </w:r>
      <w:r w:rsidR="00392F76" w:rsidRPr="00392F76">
        <w:rPr>
          <w:rFonts w:hint="eastAsia"/>
          <w:color w:val="000000"/>
        </w:rPr>
        <w:t>分</w:t>
      </w:r>
      <w:r w:rsidR="00392F76" w:rsidRPr="00392F76">
        <w:rPr>
          <w:rFonts w:hint="eastAsia"/>
          <w:color w:val="000000"/>
        </w:rPr>
        <w:t>5</w:t>
      </w:r>
      <w:r w:rsidR="00392F76" w:rsidRPr="00392F76">
        <w:rPr>
          <w:rFonts w:hint="eastAsia"/>
          <w:color w:val="000000"/>
        </w:rPr>
        <w:t>大类、</w:t>
      </w:r>
      <w:r w:rsidR="00392F76" w:rsidRPr="00392F76">
        <w:rPr>
          <w:rFonts w:hint="eastAsia"/>
          <w:color w:val="000000"/>
        </w:rPr>
        <w:t>19</w:t>
      </w:r>
      <w:r w:rsidR="00392F76" w:rsidRPr="00392F76">
        <w:rPr>
          <w:rFonts w:hint="eastAsia"/>
          <w:color w:val="000000"/>
        </w:rPr>
        <w:t>个小类、</w:t>
      </w:r>
      <w:r w:rsidR="00392F76" w:rsidRPr="00392F76">
        <w:rPr>
          <w:rFonts w:hint="eastAsia"/>
          <w:color w:val="000000"/>
        </w:rPr>
        <w:t>52</w:t>
      </w:r>
      <w:r w:rsidR="00392F76" w:rsidRPr="00392F76">
        <w:rPr>
          <w:rFonts w:hint="eastAsia"/>
          <w:color w:val="000000"/>
        </w:rPr>
        <w:t>个细类，共</w:t>
      </w:r>
      <w:r w:rsidR="00392F76" w:rsidRPr="00392F76">
        <w:rPr>
          <w:rFonts w:hint="eastAsia"/>
          <w:color w:val="000000"/>
        </w:rPr>
        <w:t>181</w:t>
      </w:r>
      <w:r w:rsidR="00392F76" w:rsidRPr="00392F76">
        <w:rPr>
          <w:rFonts w:hint="eastAsia"/>
          <w:color w:val="000000"/>
        </w:rPr>
        <w:t>项指标</w:t>
      </w:r>
      <w:r>
        <w:rPr>
          <w:rFonts w:hint="eastAsia"/>
          <w:color w:val="000000"/>
        </w:rPr>
        <w:t>，如下图所示：</w:t>
      </w:r>
    </w:p>
    <w:p w:rsidR="006C3C3A" w:rsidRDefault="00AC167B" w:rsidP="00741C55">
      <w:pPr>
        <w:spacing w:line="360" w:lineRule="auto"/>
        <w:ind w:firstLineChars="200" w:firstLine="420"/>
        <w:jc w:val="left"/>
      </w:pPr>
      <w:r>
        <w:rPr>
          <w:noProof/>
        </w:rPr>
        <w:lastRenderedPageBreak/>
        <w:drawing>
          <wp:inline distT="0" distB="0" distL="0" distR="0">
            <wp:extent cx="5308792" cy="4905280"/>
            <wp:effectExtent l="0" t="0" r="768350" b="1762760"/>
            <wp:docPr id="1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308792" cy="4905280"/>
                    </a:xfrm>
                    <a:prstGeom prst="rect">
                      <a:avLst/>
                    </a:prstGeom>
                    <a:gradFill rotWithShape="1">
                      <a:gsLst>
                        <a:gs pos="0">
                          <a:srgbClr val="9EEAFF">
                            <a:tint val="50000"/>
                            <a:satMod val="300000"/>
                          </a:srgbClr>
                        </a:gs>
                        <a:gs pos="35000">
                          <a:srgbClr val="BBEFFF">
                            <a:tint val="37000"/>
                            <a:satMod val="300000"/>
                          </a:srgbClr>
                        </a:gs>
                        <a:gs pos="100000">
                          <a:srgbClr val="E4F9FF">
                            <a:tint val="15000"/>
                            <a:satMod val="350000"/>
                          </a:srgbClr>
                        </a:gs>
                      </a:gsLst>
                      <a:lin ang="16200000" scaled="1"/>
                    </a:gradFill>
                    <a:ln cap="flat" algn="ctr">
                      <a:solidFill>
                        <a:srgbClr val="46AAC5">
                          <a:shade val="95000"/>
                          <a:satMod val="105000"/>
                        </a:srgbClr>
                      </a:solidFill>
                    </a:ln>
                    <a:effectLst>
                      <a:outerShdw blurRad="40000" dist="20000" dir="5400000" rotWithShape="0">
                        <a:srgbClr val="000000">
                          <a:alpha val="38000"/>
                        </a:srgbClr>
                      </a:outerShdw>
                      <a:softEdge rad="12700"/>
                    </a:effectLst>
                  </pic:spPr>
                </pic:pic>
              </a:graphicData>
            </a:graphic>
          </wp:inline>
        </w:drawing>
      </w:r>
    </w:p>
    <w:p w:rsidR="006C3C3A" w:rsidRDefault="006C3C3A" w:rsidP="0074078C">
      <w:pPr>
        <w:numPr>
          <w:ilvl w:val="0"/>
          <w:numId w:val="3"/>
        </w:numPr>
        <w:spacing w:line="360" w:lineRule="auto"/>
        <w:ind w:left="1276" w:hanging="425"/>
      </w:pPr>
      <w:r>
        <w:rPr>
          <w:rFonts w:hint="eastAsia"/>
        </w:rPr>
        <w:t>车辆实时监控：实现车辆实时监控、在线车辆数监控、违规监控、历史轨迹回放以及车辆进出场站查询等功能。该模块从</w:t>
      </w:r>
      <w:r>
        <w:rPr>
          <w:rFonts w:hint="eastAsia"/>
        </w:rPr>
        <w:t>ArcGIS Server</w:t>
      </w:r>
      <w:r>
        <w:rPr>
          <w:rFonts w:hint="eastAsia"/>
        </w:rPr>
        <w:t>获取</w:t>
      </w:r>
      <w:r>
        <w:rPr>
          <w:rFonts w:hint="eastAsia"/>
        </w:rPr>
        <w:t>GIS</w:t>
      </w:r>
      <w:r>
        <w:rPr>
          <w:rFonts w:hint="eastAsia"/>
        </w:rPr>
        <w:t>地图服务，从通讯服务程序接收车辆位置数据、到离场站数据、违规报警数据，并在</w:t>
      </w:r>
      <w:r>
        <w:rPr>
          <w:rFonts w:hint="eastAsia"/>
        </w:rPr>
        <w:t>GIS</w:t>
      </w:r>
      <w:r>
        <w:rPr>
          <w:rFonts w:hint="eastAsia"/>
        </w:rPr>
        <w:t>地图实时显示其位置和状态。</w:t>
      </w:r>
    </w:p>
    <w:p w:rsidR="006C3C3A" w:rsidRDefault="006C3C3A" w:rsidP="0074078C">
      <w:pPr>
        <w:numPr>
          <w:ilvl w:val="0"/>
          <w:numId w:val="3"/>
        </w:numPr>
        <w:spacing w:line="360" w:lineRule="auto"/>
        <w:ind w:left="1276" w:hanging="425"/>
      </w:pPr>
      <w:r>
        <w:rPr>
          <w:rFonts w:hint="eastAsia"/>
        </w:rPr>
        <w:t>供应保障监管：实现公交行业服务供应方面的监管，主要包括设施投入、</w:t>
      </w:r>
      <w:r w:rsidR="00313F62">
        <w:rPr>
          <w:rFonts w:hint="eastAsia"/>
        </w:rPr>
        <w:t>供需平衡、设施水平、设施使用等，反映城市公交行业资源投入状况。</w:t>
      </w:r>
    </w:p>
    <w:p w:rsidR="00313F62" w:rsidRDefault="00313F62" w:rsidP="0074078C">
      <w:pPr>
        <w:numPr>
          <w:ilvl w:val="0"/>
          <w:numId w:val="3"/>
        </w:numPr>
        <w:spacing w:line="360" w:lineRule="auto"/>
        <w:ind w:left="1276" w:hanging="425"/>
      </w:pPr>
      <w:r>
        <w:rPr>
          <w:rFonts w:hint="eastAsia"/>
        </w:rPr>
        <w:t>服务质量监管：实现公交行业服务质量方面的监管，主要包括服务设施质量、企业服务质量、乘客服务水平、社会评估等，反映城市公交出行的服务水平。</w:t>
      </w:r>
    </w:p>
    <w:p w:rsidR="00313F62" w:rsidRDefault="00313F62" w:rsidP="0074078C">
      <w:pPr>
        <w:numPr>
          <w:ilvl w:val="0"/>
          <w:numId w:val="3"/>
        </w:numPr>
        <w:spacing w:line="360" w:lineRule="auto"/>
        <w:ind w:left="1276" w:hanging="425"/>
      </w:pPr>
      <w:r>
        <w:rPr>
          <w:rFonts w:hint="eastAsia"/>
        </w:rPr>
        <w:lastRenderedPageBreak/>
        <w:t>安全运行监管：实现公交安全运行方面的监管，主要包括安全状态、安全预防、安全应急处理等，反映城市公交安全运行状况。</w:t>
      </w:r>
    </w:p>
    <w:p w:rsidR="00313F62" w:rsidRDefault="00313F62" w:rsidP="0074078C">
      <w:pPr>
        <w:numPr>
          <w:ilvl w:val="0"/>
          <w:numId w:val="3"/>
        </w:numPr>
        <w:spacing w:line="360" w:lineRule="auto"/>
        <w:ind w:left="1276" w:hanging="425"/>
      </w:pPr>
      <w:r>
        <w:rPr>
          <w:rFonts w:hint="eastAsia"/>
        </w:rPr>
        <w:t>线网运行监管：实现城市公交线网服务方面的监管，主要包括总体结构、客流特征、协调运行、路权优先等，反映城市公交线网状况和布局合理性。</w:t>
      </w:r>
    </w:p>
    <w:p w:rsidR="00313F62" w:rsidRDefault="00B45BAB" w:rsidP="0074078C">
      <w:pPr>
        <w:numPr>
          <w:ilvl w:val="0"/>
          <w:numId w:val="3"/>
        </w:numPr>
        <w:spacing w:line="360" w:lineRule="auto"/>
        <w:ind w:left="1276" w:hanging="425"/>
      </w:pPr>
      <w:r>
        <w:rPr>
          <w:rFonts w:hint="eastAsia"/>
        </w:rPr>
        <w:t>优惠补贴监管：实现城市公交收入、成本、优惠、补贴方面的监管，主要包括优惠政策、补贴政策、收入监管、成本监管等，反映城市公交企业收支平衡、政策补贴落实状况。</w:t>
      </w:r>
    </w:p>
    <w:p w:rsidR="00B45BAB" w:rsidRDefault="00B45BAB" w:rsidP="0074078C">
      <w:pPr>
        <w:numPr>
          <w:ilvl w:val="0"/>
          <w:numId w:val="3"/>
        </w:numPr>
        <w:spacing w:line="360" w:lineRule="auto"/>
        <w:ind w:left="1276" w:hanging="425"/>
      </w:pPr>
      <w:r>
        <w:rPr>
          <w:rFonts w:hint="eastAsia"/>
        </w:rPr>
        <w:t>基础数据管理：实现公交行业监管基础数据、业务数据以及指标分析相关的数据管理，包括监控基础数据、业务数据上传情况、录入特殊基础数据等。</w:t>
      </w:r>
    </w:p>
    <w:p w:rsidR="00B45BAB" w:rsidRDefault="00B45BAB" w:rsidP="0074078C">
      <w:pPr>
        <w:numPr>
          <w:ilvl w:val="0"/>
          <w:numId w:val="3"/>
        </w:numPr>
        <w:spacing w:line="360" w:lineRule="auto"/>
        <w:ind w:left="1276" w:hanging="425"/>
      </w:pPr>
      <w:r>
        <w:rPr>
          <w:rFonts w:hint="eastAsia"/>
        </w:rPr>
        <w:t>系统数据接口：实现公交企业数据自动上传、</w:t>
      </w:r>
      <w:proofErr w:type="gramStart"/>
      <w:r>
        <w:rPr>
          <w:rFonts w:hint="eastAsia"/>
        </w:rPr>
        <w:t>手动上</w:t>
      </w:r>
      <w:proofErr w:type="gramEnd"/>
      <w:r>
        <w:rPr>
          <w:rFonts w:hint="eastAsia"/>
        </w:rPr>
        <w:t>传功能，以及数据清洗、转换、处理、入库功能。</w:t>
      </w:r>
    </w:p>
    <w:p w:rsidR="00B45BAB" w:rsidRDefault="00B45BAB" w:rsidP="0074078C">
      <w:pPr>
        <w:numPr>
          <w:ilvl w:val="0"/>
          <w:numId w:val="3"/>
        </w:numPr>
        <w:spacing w:line="360" w:lineRule="auto"/>
        <w:ind w:left="1276" w:hanging="425"/>
      </w:pPr>
      <w:r>
        <w:rPr>
          <w:rFonts w:hint="eastAsia"/>
        </w:rPr>
        <w:t>系统权限管理：实现系统用户、权限管理功能。</w:t>
      </w:r>
    </w:p>
    <w:p w:rsidR="00B45BAB" w:rsidRDefault="00B45BAB" w:rsidP="0074078C">
      <w:pPr>
        <w:numPr>
          <w:ilvl w:val="0"/>
          <w:numId w:val="3"/>
        </w:numPr>
        <w:spacing w:line="360" w:lineRule="auto"/>
        <w:ind w:left="1276" w:hanging="425"/>
      </w:pPr>
      <w:r>
        <w:rPr>
          <w:rFonts w:hint="eastAsia"/>
        </w:rPr>
        <w:t>系统应用服务：实现业务指标计算、数据结转等功能，此模块为数据库定时服务。</w:t>
      </w:r>
    </w:p>
    <w:p w:rsidR="00E657B3" w:rsidRDefault="00E657B3">
      <w:pPr>
        <w:pStyle w:val="1"/>
      </w:pPr>
      <w:bookmarkStart w:id="16" w:name="_Toc461010732"/>
      <w:r>
        <w:rPr>
          <w:rFonts w:hint="eastAsia"/>
        </w:rPr>
        <w:lastRenderedPageBreak/>
        <w:t>设计考虑</w:t>
      </w:r>
      <w:bookmarkEnd w:id="14"/>
      <w:bookmarkEnd w:id="16"/>
    </w:p>
    <w:p w:rsidR="00E657B3" w:rsidRDefault="00E657B3">
      <w:pPr>
        <w:pStyle w:val="2"/>
        <w:ind w:left="578" w:hanging="578"/>
        <w:rPr>
          <w:snapToGrid/>
        </w:rPr>
      </w:pPr>
      <w:bookmarkStart w:id="17" w:name="_Toc28504840"/>
      <w:bookmarkStart w:id="18" w:name="_Toc28227144"/>
      <w:bookmarkStart w:id="19" w:name="_Toc461010733"/>
      <w:r>
        <w:rPr>
          <w:rFonts w:hint="eastAsia"/>
          <w:snapToGrid/>
        </w:rPr>
        <w:t>假设和依赖</w:t>
      </w:r>
      <w:bookmarkEnd w:id="17"/>
      <w:bookmarkEnd w:id="19"/>
    </w:p>
    <w:p w:rsidR="00AB602C" w:rsidRDefault="00AB602C" w:rsidP="0074078C">
      <w:pPr>
        <w:numPr>
          <w:ilvl w:val="0"/>
          <w:numId w:val="4"/>
        </w:numPr>
        <w:spacing w:line="360" w:lineRule="auto"/>
      </w:pPr>
      <w:r>
        <w:rPr>
          <w:rFonts w:hint="eastAsia"/>
        </w:rPr>
        <w:t>操作系统：</w:t>
      </w:r>
      <w:r>
        <w:rPr>
          <w:rFonts w:hint="eastAsia"/>
        </w:rPr>
        <w:t>Windows 32</w:t>
      </w:r>
      <w:r>
        <w:rPr>
          <w:rFonts w:hint="eastAsia"/>
        </w:rPr>
        <w:t>位操作系统，</w:t>
      </w:r>
      <w:r>
        <w:rPr>
          <w:rFonts w:hint="eastAsia"/>
        </w:rPr>
        <w:t>Win</w:t>
      </w:r>
      <w:r w:rsidR="00F63635">
        <w:t xml:space="preserve"> </w:t>
      </w:r>
      <w:r w:rsidR="00F63635">
        <w:rPr>
          <w:rFonts w:hint="eastAsia"/>
        </w:rPr>
        <w:t>7</w:t>
      </w:r>
      <w:r>
        <w:rPr>
          <w:rFonts w:hint="eastAsia"/>
        </w:rPr>
        <w:t>以上版本</w:t>
      </w:r>
    </w:p>
    <w:p w:rsidR="00AB602C" w:rsidRDefault="00AB602C" w:rsidP="0074078C">
      <w:pPr>
        <w:numPr>
          <w:ilvl w:val="0"/>
          <w:numId w:val="4"/>
        </w:numPr>
        <w:spacing w:line="360" w:lineRule="auto"/>
      </w:pPr>
      <w:r>
        <w:rPr>
          <w:rFonts w:hint="eastAsia"/>
        </w:rPr>
        <w:t>开发环境：</w:t>
      </w:r>
      <w:r>
        <w:rPr>
          <w:rFonts w:hint="eastAsia"/>
        </w:rPr>
        <w:t xml:space="preserve">.Net Framework 4.0 </w:t>
      </w:r>
    </w:p>
    <w:p w:rsidR="00AB602C" w:rsidRDefault="00AB602C" w:rsidP="0074078C">
      <w:pPr>
        <w:numPr>
          <w:ilvl w:val="0"/>
          <w:numId w:val="4"/>
        </w:numPr>
        <w:spacing w:line="360" w:lineRule="auto"/>
      </w:pPr>
      <w:r>
        <w:rPr>
          <w:rFonts w:hint="eastAsia"/>
        </w:rPr>
        <w:t>数据库：</w:t>
      </w:r>
      <w:r>
        <w:rPr>
          <w:rFonts w:hint="eastAsia"/>
        </w:rPr>
        <w:t>Oracle 10g</w:t>
      </w:r>
      <w:r>
        <w:rPr>
          <w:rFonts w:hint="eastAsia"/>
        </w:rPr>
        <w:t>以上版本</w:t>
      </w:r>
    </w:p>
    <w:p w:rsidR="00AB602C" w:rsidRDefault="00AB602C" w:rsidP="0074078C">
      <w:pPr>
        <w:numPr>
          <w:ilvl w:val="0"/>
          <w:numId w:val="4"/>
        </w:numPr>
        <w:spacing w:line="360" w:lineRule="auto"/>
      </w:pPr>
      <w:r>
        <w:rPr>
          <w:rFonts w:hint="eastAsia"/>
        </w:rPr>
        <w:t>GIS</w:t>
      </w:r>
      <w:r>
        <w:rPr>
          <w:rFonts w:hint="eastAsia"/>
        </w:rPr>
        <w:t>平台：</w:t>
      </w:r>
      <w:r w:rsidR="00F63635">
        <w:rPr>
          <w:rFonts w:hint="eastAsia"/>
        </w:rPr>
        <w:t>高德地图</w:t>
      </w:r>
    </w:p>
    <w:p w:rsidR="00AB602C" w:rsidRDefault="00AB602C" w:rsidP="0074078C">
      <w:pPr>
        <w:numPr>
          <w:ilvl w:val="0"/>
          <w:numId w:val="4"/>
        </w:numPr>
        <w:spacing w:line="360" w:lineRule="auto"/>
      </w:pPr>
      <w:r>
        <w:rPr>
          <w:rFonts w:hint="eastAsia"/>
        </w:rPr>
        <w:t>浏览器：</w:t>
      </w:r>
      <w:r w:rsidR="00F63635">
        <w:rPr>
          <w:rFonts w:hint="eastAsia"/>
        </w:rPr>
        <w:t>IE 9</w:t>
      </w:r>
      <w:r>
        <w:rPr>
          <w:rFonts w:hint="eastAsia"/>
        </w:rPr>
        <w:t>.0</w:t>
      </w:r>
      <w:r>
        <w:rPr>
          <w:rFonts w:hint="eastAsia"/>
        </w:rPr>
        <w:t>以上版本</w:t>
      </w:r>
    </w:p>
    <w:p w:rsidR="00AB602C" w:rsidRDefault="00AB602C" w:rsidP="0074078C">
      <w:pPr>
        <w:numPr>
          <w:ilvl w:val="0"/>
          <w:numId w:val="4"/>
        </w:numPr>
        <w:spacing w:line="360" w:lineRule="auto"/>
      </w:pPr>
      <w:r>
        <w:rPr>
          <w:rFonts w:hint="eastAsia"/>
        </w:rPr>
        <w:t>开发人员熟练掌握使用</w:t>
      </w:r>
      <w:r w:rsidR="00166D22">
        <w:rPr>
          <w:rFonts w:hint="eastAsia"/>
        </w:rPr>
        <w:t>VS2012</w:t>
      </w:r>
      <w:r>
        <w:rPr>
          <w:rFonts w:hint="eastAsia"/>
        </w:rPr>
        <w:t>、</w:t>
      </w:r>
      <w:r>
        <w:rPr>
          <w:rFonts w:hint="eastAsia"/>
        </w:rPr>
        <w:t>C#</w:t>
      </w:r>
      <w:r w:rsidR="00166D22">
        <w:rPr>
          <w:rFonts w:hint="eastAsia"/>
        </w:rPr>
        <w:t>以及</w:t>
      </w:r>
      <w:proofErr w:type="spellStart"/>
      <w:r w:rsidR="00166D22">
        <w:t>Javascript</w:t>
      </w:r>
      <w:proofErr w:type="spellEnd"/>
      <w:r>
        <w:rPr>
          <w:rFonts w:hint="eastAsia"/>
        </w:rPr>
        <w:t>编程语言</w:t>
      </w:r>
    </w:p>
    <w:p w:rsidR="00E657B3" w:rsidRDefault="00E657B3">
      <w:pPr>
        <w:pStyle w:val="2"/>
        <w:ind w:left="578" w:hanging="578"/>
        <w:rPr>
          <w:snapToGrid/>
        </w:rPr>
      </w:pPr>
      <w:bookmarkStart w:id="20" w:name="_Toc28504841"/>
      <w:bookmarkStart w:id="21" w:name="_Toc461010734"/>
      <w:r>
        <w:rPr>
          <w:rFonts w:hint="eastAsia"/>
          <w:snapToGrid/>
        </w:rPr>
        <w:t>限制和约束</w:t>
      </w:r>
      <w:bookmarkEnd w:id="18"/>
      <w:bookmarkEnd w:id="20"/>
      <w:bookmarkEnd w:id="21"/>
    </w:p>
    <w:p w:rsidR="00AB602C" w:rsidRDefault="00AB602C" w:rsidP="0074078C">
      <w:pPr>
        <w:numPr>
          <w:ilvl w:val="0"/>
          <w:numId w:val="4"/>
        </w:numPr>
        <w:spacing w:line="360" w:lineRule="auto"/>
      </w:pPr>
      <w:r>
        <w:rPr>
          <w:rFonts w:hint="eastAsia"/>
        </w:rPr>
        <w:t>软件运行于</w:t>
      </w:r>
      <w:r>
        <w:rPr>
          <w:rFonts w:hint="eastAsia"/>
        </w:rPr>
        <w:t>Win32</w:t>
      </w:r>
      <w:r>
        <w:rPr>
          <w:rFonts w:hint="eastAsia"/>
        </w:rPr>
        <w:t>操作系统之上</w:t>
      </w:r>
    </w:p>
    <w:p w:rsidR="00AB602C" w:rsidRDefault="00AB602C" w:rsidP="003762FA">
      <w:pPr>
        <w:numPr>
          <w:ilvl w:val="0"/>
          <w:numId w:val="4"/>
        </w:numPr>
        <w:spacing w:line="360" w:lineRule="auto"/>
      </w:pPr>
      <w:r>
        <w:rPr>
          <w:rFonts w:hint="eastAsia"/>
        </w:rPr>
        <w:t>需要</w:t>
      </w:r>
      <w:r w:rsidR="00775454">
        <w:rPr>
          <w:rFonts w:hint="eastAsia"/>
        </w:rPr>
        <w:t>IE 9</w:t>
      </w:r>
      <w:r>
        <w:rPr>
          <w:rFonts w:hint="eastAsia"/>
        </w:rPr>
        <w:t>.0</w:t>
      </w:r>
      <w:r>
        <w:rPr>
          <w:rFonts w:hint="eastAsia"/>
        </w:rPr>
        <w:t>或者更高版本的浏览器</w:t>
      </w:r>
    </w:p>
    <w:p w:rsidR="00AB602C" w:rsidRPr="00DB26B3" w:rsidRDefault="009E5988" w:rsidP="0074078C">
      <w:pPr>
        <w:numPr>
          <w:ilvl w:val="0"/>
          <w:numId w:val="4"/>
        </w:numPr>
        <w:spacing w:line="360" w:lineRule="auto"/>
      </w:pPr>
      <w:r>
        <w:rPr>
          <w:rFonts w:hint="eastAsia"/>
        </w:rPr>
        <w:t>同时在线监控车辆数小于</w:t>
      </w:r>
      <w:r>
        <w:rPr>
          <w:rFonts w:hint="eastAsia"/>
        </w:rPr>
        <w:t>1000</w:t>
      </w:r>
      <w:r>
        <w:rPr>
          <w:rFonts w:hint="eastAsia"/>
        </w:rPr>
        <w:t>台</w:t>
      </w:r>
    </w:p>
    <w:p w:rsidR="00E657B3" w:rsidRDefault="00E657B3">
      <w:pPr>
        <w:pStyle w:val="2"/>
        <w:ind w:left="578" w:hanging="578"/>
        <w:rPr>
          <w:snapToGrid/>
        </w:rPr>
      </w:pPr>
      <w:bookmarkStart w:id="22" w:name="_Toc28504842"/>
      <w:bookmarkStart w:id="23" w:name="_Toc461010735"/>
      <w:r>
        <w:rPr>
          <w:rFonts w:hint="eastAsia"/>
          <w:snapToGrid/>
        </w:rPr>
        <w:t>目标和</w:t>
      </w:r>
      <w:bookmarkEnd w:id="22"/>
      <w:r>
        <w:rPr>
          <w:rFonts w:hint="eastAsia"/>
          <w:snapToGrid/>
        </w:rPr>
        <w:t>指南</w:t>
      </w:r>
      <w:bookmarkEnd w:id="23"/>
    </w:p>
    <w:p w:rsidR="009E5988" w:rsidRPr="009E5988" w:rsidRDefault="009E5988" w:rsidP="009E5988">
      <w:pPr>
        <w:spacing w:line="360" w:lineRule="auto"/>
        <w:ind w:firstLineChars="200" w:firstLine="420"/>
      </w:pPr>
      <w:r>
        <w:rPr>
          <w:rFonts w:hint="eastAsia"/>
        </w:rPr>
        <w:t>本系统所有应用界面采用</w:t>
      </w:r>
      <w:r w:rsidR="005C3C1D">
        <w:rPr>
          <w:rFonts w:hint="eastAsia"/>
        </w:rPr>
        <w:t>Web</w:t>
      </w:r>
      <w:r w:rsidR="005C3C1D">
        <w:t>2.0</w:t>
      </w:r>
      <w:r w:rsidR="005C3C1D">
        <w:t>和</w:t>
      </w:r>
      <w:r w:rsidR="005C3C1D">
        <w:t>HTML5</w:t>
      </w:r>
      <w:r>
        <w:rPr>
          <w:rFonts w:hint="eastAsia"/>
        </w:rPr>
        <w:t>开发，实现基于</w:t>
      </w:r>
      <w:r w:rsidR="002B0522">
        <w:rPr>
          <w:rFonts w:hint="eastAsia"/>
        </w:rPr>
        <w:t>高德地图</w:t>
      </w:r>
      <w:r>
        <w:rPr>
          <w:rFonts w:hint="eastAsia"/>
        </w:rPr>
        <w:t>的</w:t>
      </w:r>
      <w:r w:rsidR="002B0522">
        <w:rPr>
          <w:rFonts w:hint="eastAsia"/>
        </w:rPr>
        <w:t>G</w:t>
      </w:r>
      <w:r w:rsidR="002B0522">
        <w:t>IS</w:t>
      </w:r>
      <w:r>
        <w:rPr>
          <w:rFonts w:hint="eastAsia"/>
        </w:rPr>
        <w:t>监控功能，采用模块功能可扩展和自定制功能</w:t>
      </w:r>
      <w:r w:rsidR="002B0522">
        <w:rPr>
          <w:rFonts w:hint="eastAsia"/>
        </w:rPr>
        <w:t>,</w:t>
      </w:r>
      <w:r w:rsidR="002B0522">
        <w:rPr>
          <w:rFonts w:hint="eastAsia"/>
        </w:rPr>
        <w:t>采用</w:t>
      </w:r>
      <w:proofErr w:type="spellStart"/>
      <w:r w:rsidR="001B51CE">
        <w:rPr>
          <w:rFonts w:hint="eastAsia"/>
        </w:rPr>
        <w:t>EC</w:t>
      </w:r>
      <w:r w:rsidR="002B0522">
        <w:rPr>
          <w:rFonts w:hint="eastAsia"/>
        </w:rPr>
        <w:t>harts</w:t>
      </w:r>
      <w:proofErr w:type="spellEnd"/>
      <w:r w:rsidR="0032324C">
        <w:rPr>
          <w:rFonts w:hint="eastAsia"/>
        </w:rPr>
        <w:t>框架</w:t>
      </w:r>
      <w:r w:rsidR="002B0522">
        <w:rPr>
          <w:rFonts w:hint="eastAsia"/>
        </w:rPr>
        <w:t>实施数据可视化解决方案和大数据分析</w:t>
      </w:r>
      <w:r>
        <w:rPr>
          <w:rFonts w:hint="eastAsia"/>
        </w:rPr>
        <w:t>。</w:t>
      </w:r>
    </w:p>
    <w:p w:rsidR="00E657B3" w:rsidRDefault="00E657B3">
      <w:pPr>
        <w:pStyle w:val="2"/>
        <w:ind w:left="578" w:hanging="578"/>
        <w:rPr>
          <w:snapToGrid/>
        </w:rPr>
      </w:pPr>
      <w:bookmarkStart w:id="24" w:name="_Toc28504843"/>
      <w:bookmarkStart w:id="25" w:name="_Toc509128179"/>
      <w:bookmarkStart w:id="26" w:name="_Toc33511608"/>
      <w:bookmarkStart w:id="27" w:name="_Toc70850476"/>
      <w:bookmarkStart w:id="28" w:name="_Toc461010736"/>
      <w:r>
        <w:rPr>
          <w:rFonts w:hint="eastAsia"/>
          <w:snapToGrid/>
        </w:rPr>
        <w:t>开发方法</w:t>
      </w:r>
      <w:bookmarkEnd w:id="28"/>
    </w:p>
    <w:p w:rsidR="00E657B3" w:rsidRDefault="004B6ADB" w:rsidP="009E5988">
      <w:pPr>
        <w:spacing w:line="360" w:lineRule="auto"/>
        <w:ind w:firstLineChars="200" w:firstLine="420"/>
      </w:pPr>
      <w:r>
        <w:rPr>
          <w:rFonts w:hint="eastAsia"/>
        </w:rPr>
        <w:t>系统采用三种开发方法，分别是面向对象的软件开发方法、可视化开发方法和软件重用和组件连接方法。</w:t>
      </w:r>
    </w:p>
    <w:p w:rsidR="00EC04E6" w:rsidRDefault="00EC04E6" w:rsidP="009E5988">
      <w:pPr>
        <w:spacing w:line="360" w:lineRule="auto"/>
        <w:ind w:firstLineChars="200" w:firstLine="420"/>
      </w:pPr>
      <w:r>
        <w:rPr>
          <w:rFonts w:hint="eastAsia"/>
        </w:rPr>
        <w:t>系统采用</w:t>
      </w:r>
      <w:r>
        <w:rPr>
          <w:rFonts w:hint="eastAsia"/>
        </w:rPr>
        <w:t>C#</w:t>
      </w:r>
      <w:r>
        <w:rPr>
          <w:rFonts w:hint="eastAsia"/>
        </w:rPr>
        <w:t>作为开发语言工具，</w:t>
      </w:r>
      <w:r>
        <w:rPr>
          <w:rFonts w:hint="eastAsia"/>
        </w:rPr>
        <w:t>C#</w:t>
      </w:r>
      <w:r>
        <w:rPr>
          <w:rFonts w:hint="eastAsia"/>
        </w:rPr>
        <w:t>是微软发布的一种面向对象的语言，其本身具备封装、继承和多态等面向对象的特征。</w:t>
      </w:r>
    </w:p>
    <w:p w:rsidR="00EC04E6" w:rsidRPr="009708E8" w:rsidRDefault="00B9522A" w:rsidP="009E5988">
      <w:pPr>
        <w:spacing w:line="360" w:lineRule="auto"/>
        <w:ind w:firstLineChars="200" w:firstLine="420"/>
        <w:rPr>
          <w:rFonts w:ascii="Arial" w:hAnsi="Arial" w:cs="Arial"/>
          <w:color w:val="333333"/>
          <w:szCs w:val="21"/>
          <w:shd w:val="clear" w:color="auto" w:fill="FFFFFF"/>
        </w:rPr>
      </w:pPr>
      <w:r>
        <w:rPr>
          <w:rFonts w:hint="eastAsia"/>
        </w:rPr>
        <w:t>本系统所有应用界面采用</w:t>
      </w:r>
      <w:r w:rsidR="003B7D28">
        <w:rPr>
          <w:rFonts w:hint="eastAsia"/>
        </w:rPr>
        <w:t>Web</w:t>
      </w:r>
      <w:r w:rsidR="003B7D28">
        <w:t>2.0</w:t>
      </w:r>
      <w:r w:rsidR="003B7D28">
        <w:t>和</w:t>
      </w:r>
      <w:r w:rsidR="003B7D28">
        <w:t>HTML5</w:t>
      </w:r>
      <w:r>
        <w:rPr>
          <w:rFonts w:hint="eastAsia"/>
        </w:rPr>
        <w:t>开发，</w:t>
      </w:r>
      <w:r w:rsidR="003B7D28">
        <w:rPr>
          <w:rFonts w:hint="eastAsia"/>
        </w:rPr>
        <w:t>HTML</w:t>
      </w:r>
      <w:r w:rsidR="003B7D28">
        <w:t>5</w:t>
      </w:r>
      <w:r w:rsidR="009708E8" w:rsidRPr="009708E8">
        <w:rPr>
          <w:rFonts w:ascii="Arial" w:hAnsi="Arial" w:cs="Arial"/>
          <w:color w:val="333333"/>
          <w:szCs w:val="21"/>
          <w:shd w:val="clear" w:color="auto" w:fill="FFFFFF"/>
        </w:rPr>
        <w:t xml:space="preserve"> </w:t>
      </w:r>
      <w:r w:rsidR="009708E8">
        <w:rPr>
          <w:rFonts w:ascii="Arial" w:hAnsi="Arial" w:cs="Arial"/>
          <w:color w:val="333333"/>
          <w:szCs w:val="21"/>
          <w:shd w:val="clear" w:color="auto" w:fill="FFFFFF"/>
        </w:rPr>
        <w:t>赋予</w:t>
      </w:r>
      <w:r w:rsidR="003C2259">
        <w:fldChar w:fldCharType="begin"/>
      </w:r>
      <w:r w:rsidR="003C2259">
        <w:instrText xml:space="preserve"> HYPERLINK "http://baike.baidu.com/view/828.htm" \t "_blank" </w:instrText>
      </w:r>
      <w:r w:rsidR="003C2259">
        <w:fldChar w:fldCharType="separate"/>
      </w:r>
      <w:r w:rsidR="009708E8" w:rsidRPr="009708E8">
        <w:rPr>
          <w:color w:val="333333"/>
        </w:rPr>
        <w:t>网页</w:t>
      </w:r>
      <w:r w:rsidR="003C2259">
        <w:rPr>
          <w:color w:val="333333"/>
        </w:rPr>
        <w:fldChar w:fldCharType="end"/>
      </w:r>
      <w:r w:rsidR="009708E8">
        <w:rPr>
          <w:rFonts w:ascii="Arial" w:hAnsi="Arial" w:cs="Arial"/>
          <w:color w:val="333333"/>
          <w:szCs w:val="21"/>
          <w:shd w:val="clear" w:color="auto" w:fill="FFFFFF"/>
        </w:rPr>
        <w:t>更好的意义和结构。更加丰富的标签将随着对</w:t>
      </w:r>
      <w:hyperlink r:id="rId11" w:tgtFrame="_blank" w:history="1">
        <w:r w:rsidR="009708E8" w:rsidRPr="009708E8">
          <w:rPr>
            <w:color w:val="333333"/>
          </w:rPr>
          <w:t>RDFa</w:t>
        </w:r>
      </w:hyperlink>
      <w:r w:rsidR="009708E8">
        <w:rPr>
          <w:rFonts w:ascii="Arial" w:hAnsi="Arial" w:cs="Arial"/>
          <w:color w:val="333333"/>
          <w:szCs w:val="21"/>
          <w:shd w:val="clear" w:color="auto" w:fill="FFFFFF"/>
        </w:rPr>
        <w:t>的，</w:t>
      </w:r>
      <w:proofErr w:type="gramStart"/>
      <w:r w:rsidR="009708E8">
        <w:rPr>
          <w:rFonts w:ascii="Arial" w:hAnsi="Arial" w:cs="Arial"/>
          <w:color w:val="333333"/>
          <w:szCs w:val="21"/>
          <w:shd w:val="clear" w:color="auto" w:fill="FFFFFF"/>
        </w:rPr>
        <w:t>微数据</w:t>
      </w:r>
      <w:proofErr w:type="gramEnd"/>
      <w:r w:rsidR="009708E8">
        <w:rPr>
          <w:rFonts w:ascii="Arial" w:hAnsi="Arial" w:cs="Arial"/>
          <w:color w:val="333333"/>
          <w:szCs w:val="21"/>
          <w:shd w:val="clear" w:color="auto" w:fill="FFFFFF"/>
        </w:rPr>
        <w:t>与</w:t>
      </w:r>
      <w:r w:rsidR="003C2259">
        <w:fldChar w:fldCharType="begin"/>
      </w:r>
      <w:r w:rsidR="003C2259">
        <w:instrText xml:space="preserve"> HYPERLINK "http://baike.baidu.com/view/1623507.htm" \t "_blank" </w:instrText>
      </w:r>
      <w:r w:rsidR="003C2259">
        <w:fldChar w:fldCharType="separate"/>
      </w:r>
      <w:r w:rsidR="009708E8" w:rsidRPr="009708E8">
        <w:rPr>
          <w:color w:val="333333"/>
        </w:rPr>
        <w:t>微格式</w:t>
      </w:r>
      <w:r w:rsidR="003C2259">
        <w:rPr>
          <w:color w:val="333333"/>
        </w:rPr>
        <w:fldChar w:fldCharType="end"/>
      </w:r>
      <w:r w:rsidR="009708E8">
        <w:rPr>
          <w:rFonts w:ascii="Arial" w:hAnsi="Arial" w:cs="Arial"/>
          <w:color w:val="333333"/>
          <w:szCs w:val="21"/>
          <w:shd w:val="clear" w:color="auto" w:fill="FFFFFF"/>
        </w:rPr>
        <w:t>等方面的支持，构建对程序、对用户都更有价值的数据</w:t>
      </w:r>
      <w:hyperlink r:id="rId12" w:tgtFrame="_blank" w:history="1">
        <w:r w:rsidR="009708E8" w:rsidRPr="009708E8">
          <w:rPr>
            <w:color w:val="333333"/>
          </w:rPr>
          <w:t>驱动</w:t>
        </w:r>
      </w:hyperlink>
      <w:r w:rsidR="009708E8">
        <w:rPr>
          <w:rFonts w:ascii="Arial" w:hAnsi="Arial" w:cs="Arial"/>
          <w:color w:val="333333"/>
          <w:szCs w:val="21"/>
          <w:shd w:val="clear" w:color="auto" w:fill="FFFFFF"/>
        </w:rPr>
        <w:t>的</w:t>
      </w:r>
      <w:r w:rsidR="009708E8">
        <w:rPr>
          <w:rFonts w:ascii="Arial" w:hAnsi="Arial" w:cs="Arial"/>
          <w:color w:val="333333"/>
          <w:szCs w:val="21"/>
          <w:shd w:val="clear" w:color="auto" w:fill="FFFFFF"/>
        </w:rPr>
        <w:t>Web</w:t>
      </w:r>
      <w:r w:rsidRPr="009708E8">
        <w:rPr>
          <w:rFonts w:ascii="Arial" w:hAnsi="Arial" w:cs="Arial" w:hint="eastAsia"/>
          <w:color w:val="333333"/>
          <w:szCs w:val="21"/>
          <w:shd w:val="clear" w:color="auto" w:fill="FFFFFF"/>
        </w:rPr>
        <w:t>。</w:t>
      </w:r>
    </w:p>
    <w:p w:rsidR="00B9522A" w:rsidRPr="00B9522A" w:rsidRDefault="00B9522A" w:rsidP="00B9522A">
      <w:pPr>
        <w:spacing w:line="360" w:lineRule="auto"/>
        <w:ind w:firstLineChars="200" w:firstLine="452"/>
      </w:pPr>
      <w:r>
        <w:rPr>
          <w:rFonts w:hint="eastAsia"/>
          <w:spacing w:val="8"/>
        </w:rPr>
        <w:t>系统通过对多个既有组件进行组合封装的方式，对通用模块抽取封装的方式来实现软件重用和组件连接。</w:t>
      </w:r>
    </w:p>
    <w:p w:rsidR="00E657B3" w:rsidRDefault="00E657B3">
      <w:pPr>
        <w:pStyle w:val="2"/>
        <w:ind w:left="578" w:hanging="578"/>
        <w:rPr>
          <w:snapToGrid/>
        </w:rPr>
      </w:pPr>
      <w:bookmarkStart w:id="29" w:name="_Toc461010737"/>
      <w:r>
        <w:rPr>
          <w:rFonts w:hint="eastAsia"/>
          <w:snapToGrid/>
        </w:rPr>
        <w:t>架构设计策略</w:t>
      </w:r>
      <w:bookmarkEnd w:id="29"/>
    </w:p>
    <w:p w:rsidR="009E5988" w:rsidRDefault="009E5988" w:rsidP="009E5988">
      <w:pPr>
        <w:spacing w:line="360" w:lineRule="auto"/>
        <w:ind w:firstLineChars="200" w:firstLine="420"/>
      </w:pPr>
      <w:r w:rsidRPr="00D7244C">
        <w:rPr>
          <w:rFonts w:hint="eastAsia"/>
        </w:rPr>
        <w:t>系统整体结构采用三层体系结构，分别为表示层、业务逻辑层、数据访问层。</w:t>
      </w:r>
    </w:p>
    <w:p w:rsidR="009E5988" w:rsidRDefault="009E5988" w:rsidP="009E5988">
      <w:pPr>
        <w:spacing w:line="360" w:lineRule="auto"/>
        <w:ind w:firstLineChars="200" w:firstLine="420"/>
      </w:pPr>
      <w:r>
        <w:rPr>
          <w:rFonts w:hint="eastAsia"/>
        </w:rPr>
        <w:lastRenderedPageBreak/>
        <w:t>表示层采用</w:t>
      </w:r>
      <w:r w:rsidR="009708E8">
        <w:t>ASP.NET MVC</w:t>
      </w:r>
      <w:r w:rsidR="00382B89">
        <w:rPr>
          <w:rFonts w:hint="eastAsia"/>
        </w:rPr>
        <w:t>框架</w:t>
      </w:r>
      <w:r>
        <w:rPr>
          <w:rFonts w:hint="eastAsia"/>
        </w:rPr>
        <w:t>，主要实现界面展示和简单的业务逻辑处理功能；业务逻辑层采用</w:t>
      </w:r>
      <w:r>
        <w:rPr>
          <w:rFonts w:hint="eastAsia"/>
        </w:rPr>
        <w:t>C#</w:t>
      </w:r>
      <w:r>
        <w:rPr>
          <w:rFonts w:hint="eastAsia"/>
        </w:rPr>
        <w:t>语言开发，主要实现系统业务逻辑运算，接收表示层的业务操作，并为表示层提供业务数据；数据访问层采用</w:t>
      </w:r>
      <w:r>
        <w:rPr>
          <w:rFonts w:hint="eastAsia"/>
        </w:rPr>
        <w:t>C#</w:t>
      </w:r>
      <w:r>
        <w:rPr>
          <w:rFonts w:hint="eastAsia"/>
        </w:rPr>
        <w:t>语言开发，主要实现</w:t>
      </w:r>
      <w:r w:rsidR="00B02E2D">
        <w:rPr>
          <w:rFonts w:hint="eastAsia"/>
        </w:rPr>
        <w:t>数据库访问、实时数据接收、</w:t>
      </w:r>
      <w:r w:rsidR="009855B6">
        <w:rPr>
          <w:rFonts w:hint="eastAsia"/>
        </w:rPr>
        <w:t>高德地图服务器</w:t>
      </w:r>
      <w:proofErr w:type="gramStart"/>
      <w:r w:rsidR="009855B6">
        <w:rPr>
          <w:rFonts w:hint="eastAsia"/>
        </w:rPr>
        <w:t>端</w:t>
      </w:r>
      <w:r w:rsidR="00B02E2D">
        <w:rPr>
          <w:rFonts w:hint="eastAsia"/>
        </w:rPr>
        <w:t>服务</w:t>
      </w:r>
      <w:proofErr w:type="gramEnd"/>
      <w:r w:rsidR="00B02E2D">
        <w:rPr>
          <w:rFonts w:hint="eastAsia"/>
        </w:rPr>
        <w:t>调用等功能。</w:t>
      </w:r>
    </w:p>
    <w:p w:rsidR="00E657B3" w:rsidRDefault="00B02E2D" w:rsidP="00B02E2D">
      <w:pPr>
        <w:spacing w:line="360" w:lineRule="auto"/>
        <w:ind w:firstLineChars="200" w:firstLine="420"/>
        <w:rPr>
          <w:color w:val="000080"/>
        </w:rPr>
      </w:pPr>
      <w:r>
        <w:rPr>
          <w:rFonts w:hint="eastAsia"/>
        </w:rPr>
        <w:t>表示层持久化存储用户登录信息，每次业务请求时同步传输登录信息，业务逻辑层据此登录信息进行安全认证，表示层与业务逻辑层间的数据通讯采用异步数据通讯方式。</w:t>
      </w:r>
      <w:r>
        <w:rPr>
          <w:rFonts w:hint="eastAsia"/>
          <w:color w:val="000080"/>
        </w:rPr>
        <w:t xml:space="preserve"> </w:t>
      </w:r>
    </w:p>
    <w:p w:rsidR="00E657B3" w:rsidRDefault="00E657B3">
      <w:pPr>
        <w:pStyle w:val="2"/>
        <w:ind w:left="578" w:hanging="578"/>
        <w:rPr>
          <w:snapToGrid/>
        </w:rPr>
      </w:pPr>
      <w:bookmarkStart w:id="30" w:name="_Toc461010738"/>
      <w:r>
        <w:rPr>
          <w:rFonts w:hint="eastAsia"/>
          <w:snapToGrid/>
        </w:rPr>
        <w:t>其他设计策略</w:t>
      </w:r>
      <w:bookmarkEnd w:id="30"/>
    </w:p>
    <w:p w:rsidR="00B02E2D" w:rsidRPr="00AE6992" w:rsidRDefault="00B02E2D" w:rsidP="00B02E2D">
      <w:pPr>
        <w:pStyle w:val="3"/>
        <w:rPr>
          <w:lang w:eastAsia="zh-CN"/>
        </w:rPr>
      </w:pPr>
      <w:bookmarkStart w:id="31" w:name="_Toc244591431"/>
      <w:bookmarkStart w:id="32" w:name="_Toc295809174"/>
      <w:bookmarkStart w:id="33" w:name="_Toc461010739"/>
      <w:r w:rsidRPr="00AE6992">
        <w:rPr>
          <w:rFonts w:hint="eastAsia"/>
          <w:lang w:eastAsia="zh-CN"/>
        </w:rPr>
        <w:t>日志</w:t>
      </w:r>
      <w:bookmarkEnd w:id="31"/>
      <w:bookmarkEnd w:id="32"/>
      <w:bookmarkEnd w:id="33"/>
    </w:p>
    <w:p w:rsidR="00B02E2D" w:rsidRPr="00D7244C" w:rsidRDefault="00B02E2D" w:rsidP="00B02E2D">
      <w:pPr>
        <w:spacing w:line="360" w:lineRule="auto"/>
        <w:ind w:firstLineChars="200" w:firstLine="420"/>
      </w:pPr>
      <w:r w:rsidRPr="00D7244C">
        <w:rPr>
          <w:rFonts w:hint="eastAsia"/>
        </w:rPr>
        <w:t>系统产生的一些错误信息、调试信息以及用户操作记录，需要输出到控制台、文件、数据库中，以便开发人员或用户查看。</w:t>
      </w:r>
    </w:p>
    <w:p w:rsidR="00B02E2D" w:rsidRPr="00D7244C" w:rsidRDefault="00B02E2D" w:rsidP="00B02E2D">
      <w:pPr>
        <w:spacing w:line="360" w:lineRule="auto"/>
        <w:ind w:firstLineChars="200" w:firstLine="420"/>
      </w:pPr>
      <w:r w:rsidRPr="00D7244C">
        <w:rPr>
          <w:rFonts w:hint="eastAsia"/>
        </w:rPr>
        <w:t>日志的总体设计：通过日志接口调用对应日志级别的方法，并把日志内</w:t>
      </w:r>
      <w:r>
        <w:rPr>
          <w:rFonts w:hint="eastAsia"/>
        </w:rPr>
        <w:t>容推放到输出适配器上去，由适配器完成具体的操作，日志接口通过单个</w:t>
      </w:r>
      <w:r w:rsidRPr="00D7244C">
        <w:rPr>
          <w:rFonts w:hint="eastAsia"/>
        </w:rPr>
        <w:t>实例向外提供服务。日志采用分级管理，可以配置日志输出级别和输出方式。日志级别分为调试、信息、</w:t>
      </w:r>
      <w:proofErr w:type="spellStart"/>
      <w:r w:rsidRPr="00D7244C">
        <w:rPr>
          <w:rFonts w:hint="eastAsia"/>
        </w:rPr>
        <w:t>sql</w:t>
      </w:r>
      <w:proofErr w:type="spellEnd"/>
      <w:r w:rsidRPr="00D7244C">
        <w:rPr>
          <w:rFonts w:hint="eastAsia"/>
        </w:rPr>
        <w:t>语句、警告、错误、操作六种级别，每种级别都会对应一个日志接口方法，接口参数可以为字符串或字符串数组。日志有文件，数据库，控制台三种输出方式。</w:t>
      </w:r>
    </w:p>
    <w:p w:rsidR="00B02E2D" w:rsidRPr="003C15B9" w:rsidRDefault="00B02E2D" w:rsidP="00B02E2D">
      <w:pPr>
        <w:spacing w:line="360" w:lineRule="auto"/>
        <w:ind w:firstLineChars="200" w:firstLine="420"/>
        <w:rPr>
          <w:sz w:val="24"/>
        </w:rPr>
      </w:pPr>
      <w:r w:rsidRPr="00D7244C">
        <w:rPr>
          <w:rFonts w:hint="eastAsia"/>
        </w:rPr>
        <w:t>持久化存储的日志待缓存满后启动线程自动持久化。日志提供</w:t>
      </w:r>
      <w:r w:rsidRPr="00D7244C">
        <w:rPr>
          <w:rFonts w:hint="eastAsia"/>
        </w:rPr>
        <w:t>flush</w:t>
      </w:r>
      <w:r w:rsidRPr="00D7244C">
        <w:rPr>
          <w:rFonts w:hint="eastAsia"/>
        </w:rPr>
        <w:t>功能用于刷新缓存中的数据到文件或数据库中。</w:t>
      </w:r>
    </w:p>
    <w:p w:rsidR="00B02E2D" w:rsidRPr="00AE6992" w:rsidRDefault="00B02E2D" w:rsidP="00B02E2D">
      <w:pPr>
        <w:pStyle w:val="3"/>
        <w:rPr>
          <w:lang w:eastAsia="zh-CN"/>
        </w:rPr>
      </w:pPr>
      <w:bookmarkStart w:id="34" w:name="_Toc244591432"/>
      <w:bookmarkStart w:id="35" w:name="_Toc295809175"/>
      <w:bookmarkStart w:id="36" w:name="_Toc461010740"/>
      <w:r w:rsidRPr="00AE6992">
        <w:rPr>
          <w:rFonts w:hint="eastAsia"/>
          <w:lang w:eastAsia="zh-CN"/>
        </w:rPr>
        <w:t>数据缓存</w:t>
      </w:r>
      <w:bookmarkEnd w:id="34"/>
      <w:bookmarkEnd w:id="35"/>
      <w:bookmarkEnd w:id="36"/>
    </w:p>
    <w:p w:rsidR="00B02E2D" w:rsidRPr="00D7244C" w:rsidRDefault="00B02E2D" w:rsidP="00B02E2D">
      <w:pPr>
        <w:spacing w:line="360" w:lineRule="auto"/>
        <w:ind w:firstLineChars="200" w:firstLine="420"/>
      </w:pPr>
      <w:r w:rsidRPr="00D7244C">
        <w:rPr>
          <w:rFonts w:hint="eastAsia"/>
        </w:rPr>
        <w:t>系统提供缓存的存取、清理接口供外部使用，由缓存提供者用来实现具体的缓存。系统提供内存缓存和本地文件缓存两种方式，内存缓存用微软的</w:t>
      </w:r>
      <w:proofErr w:type="spellStart"/>
      <w:r w:rsidRPr="00D7244C">
        <w:t>System.Web.Caching.Cache</w:t>
      </w:r>
      <w:proofErr w:type="spellEnd"/>
      <w:r w:rsidRPr="00D7244C">
        <w:rPr>
          <w:rFonts w:hint="eastAsia"/>
        </w:rPr>
        <w:t>来实现，文件缓存自己实现。文件缓存利用序列化和反序列化来存储和恢复数据，对应缓存项在内存中利用哈希表映射以便快速定位，采用定时调度机制在后台扫描和清理失效的缓存。</w:t>
      </w:r>
    </w:p>
    <w:p w:rsidR="00B02E2D" w:rsidRPr="00867408" w:rsidRDefault="00B02E2D" w:rsidP="00B02E2D">
      <w:pPr>
        <w:spacing w:line="360" w:lineRule="auto"/>
        <w:ind w:firstLineChars="200" w:firstLine="420"/>
        <w:rPr>
          <w:sz w:val="24"/>
        </w:rPr>
      </w:pPr>
      <w:r w:rsidRPr="00D7244C">
        <w:rPr>
          <w:rFonts w:hint="eastAsia"/>
        </w:rPr>
        <w:t>缓存策略用来定义的优先级、失效表达式等。失效表达式主要有时间失效和文件依赖失效，根据时间或文件变化来决定缓存失效。时间失效分为绝对时间失效和相对时间失效。缓存数据用缓存项封装，包含缓存数据和对应的缓存策略，可以利用缓存策略来决定缓存数据的失效。</w:t>
      </w:r>
    </w:p>
    <w:p w:rsidR="00B02E2D" w:rsidRPr="00AE6992" w:rsidRDefault="00B02E2D" w:rsidP="00B02E2D">
      <w:pPr>
        <w:pStyle w:val="3"/>
        <w:rPr>
          <w:lang w:eastAsia="zh-CN"/>
        </w:rPr>
      </w:pPr>
      <w:bookmarkStart w:id="37" w:name="_Toc244591434"/>
      <w:bookmarkStart w:id="38" w:name="_Toc295809177"/>
      <w:bookmarkStart w:id="39" w:name="_Toc461010741"/>
      <w:r>
        <w:rPr>
          <w:rFonts w:hint="eastAsia"/>
          <w:lang w:eastAsia="zh-CN"/>
        </w:rPr>
        <w:t>配置服务</w:t>
      </w:r>
      <w:bookmarkEnd w:id="37"/>
      <w:bookmarkEnd w:id="38"/>
      <w:bookmarkEnd w:id="39"/>
    </w:p>
    <w:p w:rsidR="00B02E2D" w:rsidRPr="00D7244C" w:rsidRDefault="00B02E2D" w:rsidP="00B02E2D">
      <w:pPr>
        <w:spacing w:line="360" w:lineRule="auto"/>
        <w:ind w:firstLineChars="200" w:firstLine="420"/>
      </w:pPr>
      <w:r w:rsidRPr="00D7244C">
        <w:rPr>
          <w:rFonts w:hint="eastAsia"/>
        </w:rPr>
        <w:t>配置服务主要实现参数配置信息读写接口，整个系统可通过该接口读取和写入相关配置信息。由于整个系统采用插件方式加载多个子系统，各子系统所需配置参数不同，因此系统需要根据要加载的功能模块来配置相应的参数。</w:t>
      </w:r>
    </w:p>
    <w:p w:rsidR="00B02E2D" w:rsidRDefault="00B02E2D" w:rsidP="00B02E2D">
      <w:pPr>
        <w:spacing w:line="360" w:lineRule="auto"/>
        <w:ind w:firstLineChars="200" w:firstLine="420"/>
        <w:rPr>
          <w:sz w:val="24"/>
        </w:rPr>
      </w:pPr>
      <w:r w:rsidRPr="00D7244C">
        <w:rPr>
          <w:rFonts w:hint="eastAsia"/>
        </w:rPr>
        <w:t>根据配置服务获取的参数类型分强类型配置服务、</w:t>
      </w:r>
      <w:proofErr w:type="gramStart"/>
      <w:r w:rsidRPr="00D7244C">
        <w:rPr>
          <w:rFonts w:hint="eastAsia"/>
        </w:rPr>
        <w:t>弱类型</w:t>
      </w:r>
      <w:proofErr w:type="gramEnd"/>
      <w:r w:rsidRPr="00D7244C">
        <w:rPr>
          <w:rFonts w:hint="eastAsia"/>
        </w:rPr>
        <w:t>配置服务两种。强类型配置服务返回参数类型是实际系统用的数值类型，</w:t>
      </w:r>
      <w:proofErr w:type="gramStart"/>
      <w:r w:rsidRPr="00D7244C">
        <w:rPr>
          <w:rFonts w:hint="eastAsia"/>
        </w:rPr>
        <w:t>弱类型</w:t>
      </w:r>
      <w:proofErr w:type="gramEnd"/>
      <w:r w:rsidRPr="00D7244C">
        <w:rPr>
          <w:rFonts w:hint="eastAsia"/>
        </w:rPr>
        <w:t>配置服务返回的参数类型全部为字符串。</w:t>
      </w:r>
    </w:p>
    <w:p w:rsidR="00B02E2D" w:rsidRPr="00D7244C" w:rsidRDefault="00B02E2D" w:rsidP="00B02E2D">
      <w:pPr>
        <w:spacing w:line="360" w:lineRule="auto"/>
        <w:ind w:firstLineChars="200" w:firstLine="420"/>
      </w:pPr>
      <w:r w:rsidRPr="00D7244C">
        <w:rPr>
          <w:rFonts w:hint="eastAsia"/>
        </w:rPr>
        <w:lastRenderedPageBreak/>
        <w:t>强类型配置服务：参数文件采用</w:t>
      </w:r>
      <w:r w:rsidRPr="00D7244C">
        <w:rPr>
          <w:rFonts w:hint="eastAsia"/>
        </w:rPr>
        <w:t>.NET</w:t>
      </w:r>
      <w:r w:rsidRPr="00D7244C">
        <w:rPr>
          <w:rFonts w:hint="eastAsia"/>
        </w:rPr>
        <w:t>应用配置文件标准格式，系统根据配置参数编写自定义参数类，实现</w:t>
      </w:r>
      <w:proofErr w:type="spellStart"/>
      <w:r w:rsidRPr="00D7244C">
        <w:t>System.Configuration.ConfigurationSection</w:t>
      </w:r>
      <w:proofErr w:type="spellEnd"/>
      <w:r w:rsidRPr="00D7244C">
        <w:rPr>
          <w:rFonts w:hint="eastAsia"/>
        </w:rPr>
        <w:t>的参数读写接口，通过该类直接读写配置参数。</w:t>
      </w:r>
    </w:p>
    <w:p w:rsidR="00B02E2D" w:rsidRPr="00AE6992" w:rsidRDefault="00B02E2D" w:rsidP="00B02E2D">
      <w:pPr>
        <w:spacing w:line="360" w:lineRule="auto"/>
        <w:ind w:firstLineChars="200" w:firstLine="420"/>
        <w:rPr>
          <w:sz w:val="24"/>
        </w:rPr>
      </w:pPr>
      <w:proofErr w:type="gramStart"/>
      <w:r w:rsidRPr="00D7244C">
        <w:rPr>
          <w:rFonts w:hint="eastAsia"/>
        </w:rPr>
        <w:t>弱类型</w:t>
      </w:r>
      <w:proofErr w:type="gramEnd"/>
      <w:r w:rsidRPr="00D7244C">
        <w:rPr>
          <w:rFonts w:hint="eastAsia"/>
        </w:rPr>
        <w:t>配置服务：参数文件采用普通</w:t>
      </w:r>
      <w:r w:rsidRPr="00D7244C">
        <w:rPr>
          <w:rFonts w:hint="eastAsia"/>
        </w:rPr>
        <w:t>INI</w:t>
      </w:r>
      <w:r w:rsidRPr="00D7244C">
        <w:rPr>
          <w:rFonts w:hint="eastAsia"/>
        </w:rPr>
        <w:t>文件格式，编写自定义类读写参数信息。</w:t>
      </w:r>
    </w:p>
    <w:p w:rsidR="00B02E2D" w:rsidRDefault="00B02E2D" w:rsidP="00B02E2D">
      <w:pPr>
        <w:pStyle w:val="3"/>
        <w:rPr>
          <w:lang w:eastAsia="zh-CN"/>
        </w:rPr>
      </w:pPr>
      <w:bookmarkStart w:id="40" w:name="_Toc244591435"/>
      <w:bookmarkStart w:id="41" w:name="_Toc295809178"/>
      <w:bookmarkStart w:id="42" w:name="_Toc461010742"/>
      <w:r>
        <w:rPr>
          <w:rFonts w:hint="eastAsia"/>
          <w:lang w:eastAsia="zh-CN"/>
        </w:rPr>
        <w:t>错误处理</w:t>
      </w:r>
      <w:bookmarkEnd w:id="40"/>
      <w:bookmarkEnd w:id="41"/>
      <w:bookmarkEnd w:id="42"/>
    </w:p>
    <w:p w:rsidR="00B02E2D" w:rsidRPr="00D44EA8" w:rsidRDefault="00B02E2D" w:rsidP="00B02E2D">
      <w:pPr>
        <w:spacing w:line="360" w:lineRule="auto"/>
        <w:ind w:firstLineChars="200" w:firstLine="420"/>
        <w:rPr>
          <w:sz w:val="24"/>
        </w:rPr>
      </w:pPr>
      <w:r w:rsidRPr="00D7244C">
        <w:rPr>
          <w:rFonts w:hint="eastAsia"/>
        </w:rPr>
        <w:t>采用错误统一处理的方式，数据访问层，业务逻辑层，界面层的错误不做捕获，向上层抛出，在基础页面中</w:t>
      </w:r>
      <w:proofErr w:type="gramStart"/>
      <w:r w:rsidRPr="00D7244C">
        <w:rPr>
          <w:rFonts w:hint="eastAsia"/>
        </w:rPr>
        <w:t>做错误</w:t>
      </w:r>
      <w:proofErr w:type="gramEnd"/>
      <w:r w:rsidRPr="00D7244C">
        <w:rPr>
          <w:rFonts w:hint="eastAsia"/>
        </w:rPr>
        <w:t>捕获处理，界面上显示错误信息与出错类，页面，函数，行数。便于查找错误根源。</w:t>
      </w:r>
    </w:p>
    <w:p w:rsidR="00B02E2D" w:rsidRDefault="00B02E2D" w:rsidP="00B02E2D">
      <w:pPr>
        <w:pStyle w:val="3"/>
        <w:rPr>
          <w:lang w:eastAsia="zh-CN"/>
        </w:rPr>
      </w:pPr>
      <w:bookmarkStart w:id="43" w:name="_Toc244591436"/>
      <w:bookmarkStart w:id="44" w:name="_Toc295809179"/>
      <w:bookmarkStart w:id="45" w:name="_Toc461010743"/>
      <w:r>
        <w:rPr>
          <w:rFonts w:hint="eastAsia"/>
          <w:lang w:eastAsia="zh-CN"/>
        </w:rPr>
        <w:t>安全</w:t>
      </w:r>
      <w:bookmarkEnd w:id="43"/>
      <w:bookmarkEnd w:id="44"/>
      <w:bookmarkEnd w:id="45"/>
    </w:p>
    <w:p w:rsidR="00B02E2D" w:rsidRDefault="00B02E2D" w:rsidP="00B02E2D">
      <w:pPr>
        <w:spacing w:line="360" w:lineRule="auto"/>
        <w:ind w:firstLineChars="200" w:firstLine="420"/>
      </w:pPr>
      <w:r w:rsidRPr="00D7244C">
        <w:rPr>
          <w:rFonts w:hint="eastAsia"/>
        </w:rPr>
        <w:t>登陆用户密码采用加密方式保证用户密码安全。采用角色权限的分别设置，管理用户使用功能的权限，保证数据、功能的安全。采用乐观</w:t>
      </w:r>
      <w:proofErr w:type="gramStart"/>
      <w:r w:rsidRPr="00D7244C">
        <w:rPr>
          <w:rFonts w:hint="eastAsia"/>
        </w:rPr>
        <w:t>锁方式</w:t>
      </w:r>
      <w:proofErr w:type="gramEnd"/>
      <w:r w:rsidRPr="00D7244C">
        <w:rPr>
          <w:rFonts w:hint="eastAsia"/>
        </w:rPr>
        <w:t>控制更新操作，避免脏数据。</w:t>
      </w:r>
    </w:p>
    <w:p w:rsidR="00B02E2D" w:rsidRPr="005F2130" w:rsidRDefault="00B02E2D" w:rsidP="00B02E2D">
      <w:pPr>
        <w:pStyle w:val="3"/>
      </w:pPr>
      <w:bookmarkStart w:id="46" w:name="_Toc244591437"/>
      <w:bookmarkStart w:id="47" w:name="_Toc295809180"/>
      <w:bookmarkStart w:id="48" w:name="_Toc461010744"/>
      <w:r>
        <w:rPr>
          <w:rFonts w:hint="eastAsia"/>
          <w:lang w:eastAsia="zh-CN"/>
        </w:rPr>
        <w:t>性能</w:t>
      </w:r>
      <w:bookmarkEnd w:id="46"/>
      <w:bookmarkEnd w:id="47"/>
      <w:bookmarkEnd w:id="48"/>
    </w:p>
    <w:p w:rsidR="00B02E2D" w:rsidRDefault="00B02E2D" w:rsidP="00B02E2D">
      <w:pPr>
        <w:spacing w:line="360" w:lineRule="auto"/>
        <w:ind w:firstLineChars="200" w:firstLine="420"/>
        <w:rPr>
          <w:sz w:val="24"/>
        </w:rPr>
      </w:pPr>
      <w:r w:rsidRPr="00D7244C">
        <w:rPr>
          <w:rFonts w:hint="eastAsia"/>
        </w:rPr>
        <w:t>采用数据缓存，多条</w:t>
      </w:r>
      <w:proofErr w:type="gramStart"/>
      <w:r w:rsidRPr="00D7244C">
        <w:rPr>
          <w:rFonts w:hint="eastAsia"/>
        </w:rPr>
        <w:t>记录分</w:t>
      </w:r>
      <w:proofErr w:type="gramEnd"/>
      <w:r w:rsidRPr="00D7244C">
        <w:rPr>
          <w:rFonts w:hint="eastAsia"/>
        </w:rPr>
        <w:t>页查询提高性能。</w:t>
      </w:r>
    </w:p>
    <w:p w:rsidR="00B02E2D" w:rsidRDefault="00B02E2D" w:rsidP="00B02E2D">
      <w:pPr>
        <w:pStyle w:val="3"/>
        <w:rPr>
          <w:lang w:eastAsia="zh-CN"/>
        </w:rPr>
      </w:pPr>
      <w:bookmarkStart w:id="49" w:name="_Toc199389275"/>
      <w:bookmarkStart w:id="50" w:name="_Toc244591438"/>
      <w:bookmarkStart w:id="51" w:name="_Toc295809181"/>
      <w:bookmarkStart w:id="52" w:name="_Toc461010745"/>
      <w:r>
        <w:rPr>
          <w:rFonts w:hint="eastAsia"/>
          <w:lang w:eastAsia="zh-CN"/>
        </w:rPr>
        <w:t>安装程序</w:t>
      </w:r>
      <w:bookmarkEnd w:id="49"/>
      <w:bookmarkEnd w:id="50"/>
      <w:bookmarkEnd w:id="51"/>
      <w:bookmarkEnd w:id="52"/>
    </w:p>
    <w:p w:rsidR="00B02E2D" w:rsidRPr="00D15926" w:rsidRDefault="002E29FE" w:rsidP="00B02E2D">
      <w:pPr>
        <w:ind w:left="420"/>
      </w:pPr>
      <w:r>
        <w:rPr>
          <w:rFonts w:hint="eastAsia"/>
        </w:rPr>
        <w:t>系统为</w:t>
      </w:r>
      <w:r>
        <w:rPr>
          <w:rFonts w:hint="eastAsia"/>
        </w:rPr>
        <w:t>Web</w:t>
      </w:r>
      <w:r>
        <w:rPr>
          <w:rFonts w:hint="eastAsia"/>
        </w:rPr>
        <w:t>程序，</w:t>
      </w:r>
      <w:r w:rsidR="00FB270E">
        <w:rPr>
          <w:rFonts w:hint="eastAsia"/>
        </w:rPr>
        <w:t>安装程序部署在服务器</w:t>
      </w:r>
      <w:r w:rsidR="00FB270E">
        <w:rPr>
          <w:rFonts w:hint="eastAsia"/>
        </w:rPr>
        <w:t>IIS</w:t>
      </w:r>
      <w:r w:rsidR="00FB270E">
        <w:rPr>
          <w:rFonts w:hint="eastAsia"/>
        </w:rPr>
        <w:t>应用服务器，客户端不需要其他安装方式</w:t>
      </w:r>
      <w:r w:rsidR="00B02E2D">
        <w:rPr>
          <w:rFonts w:hint="eastAsia"/>
        </w:rPr>
        <w:t>。</w:t>
      </w:r>
    </w:p>
    <w:p w:rsidR="00E657B3" w:rsidRDefault="00E657B3"/>
    <w:p w:rsidR="00E657B3" w:rsidRDefault="00E657B3">
      <w:pPr>
        <w:pStyle w:val="1"/>
      </w:pPr>
      <w:bookmarkStart w:id="53" w:name="_Toc461010746"/>
      <w:r>
        <w:rPr>
          <w:rFonts w:hint="eastAsia"/>
        </w:rPr>
        <w:lastRenderedPageBreak/>
        <w:t>体系结构设计</w:t>
      </w:r>
      <w:bookmarkEnd w:id="53"/>
    </w:p>
    <w:p w:rsidR="00E657B3" w:rsidRDefault="00E657B3">
      <w:pPr>
        <w:pStyle w:val="2"/>
        <w:ind w:left="578" w:hanging="578"/>
        <w:rPr>
          <w:snapToGrid/>
        </w:rPr>
      </w:pPr>
      <w:bookmarkStart w:id="54" w:name="_Toc28227136"/>
      <w:bookmarkStart w:id="55" w:name="_Toc28504844"/>
      <w:bookmarkStart w:id="56" w:name="_Toc461010747"/>
      <w:bookmarkEnd w:id="24"/>
      <w:bookmarkEnd w:id="25"/>
      <w:bookmarkEnd w:id="26"/>
      <w:bookmarkEnd w:id="27"/>
      <w:r>
        <w:rPr>
          <w:rFonts w:hint="eastAsia"/>
          <w:snapToGrid/>
        </w:rPr>
        <w:t>整体结构设计</w:t>
      </w:r>
      <w:bookmarkEnd w:id="54"/>
      <w:bookmarkEnd w:id="55"/>
      <w:bookmarkEnd w:id="56"/>
    </w:p>
    <w:p w:rsidR="00E728F8" w:rsidRPr="00AC167B" w:rsidRDefault="00AC167B" w:rsidP="00E728F8">
      <w:pPr>
        <w:spacing w:line="360" w:lineRule="auto"/>
        <w:ind w:firstLineChars="200" w:firstLine="420"/>
        <w:rPr>
          <w:color w:val="0D0D0D" w:themeColor="text1" w:themeTint="F2"/>
        </w:rPr>
      </w:pPr>
      <w:r>
        <w:rPr>
          <w:rFonts w:hint="eastAsia"/>
          <w:noProof/>
        </w:rPr>
        <mc:AlternateContent>
          <mc:Choice Requires="wps">
            <w:drawing>
              <wp:anchor distT="0" distB="0" distL="114300" distR="114300" simplePos="0" relativeHeight="251658240" behindDoc="0" locked="0" layoutInCell="1" allowOverlap="1" wp14:anchorId="77D1F362" wp14:editId="4C72F382">
                <wp:simplePos x="0" y="0"/>
                <wp:positionH relativeFrom="column">
                  <wp:posOffset>745057</wp:posOffset>
                </wp:positionH>
                <wp:positionV relativeFrom="paragraph">
                  <wp:posOffset>521034</wp:posOffset>
                </wp:positionV>
                <wp:extent cx="4597400" cy="1055077"/>
                <wp:effectExtent l="0" t="0" r="12700" b="12065"/>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7400" cy="1055077"/>
                        </a:xfrm>
                        <a:prstGeom prst="roundRect">
                          <a:avLst>
                            <a:gd name="adj" fmla="val 16667"/>
                          </a:avLst>
                        </a:prstGeom>
                        <a:ln>
                          <a:headEnd/>
                          <a:tailEnd/>
                        </a:ln>
                      </wps:spPr>
                      <wps:style>
                        <a:lnRef idx="3">
                          <a:schemeClr val="lt1"/>
                        </a:lnRef>
                        <a:fillRef idx="1">
                          <a:schemeClr val="accent6"/>
                        </a:fillRef>
                        <a:effectRef idx="1">
                          <a:schemeClr val="accent6"/>
                        </a:effectRef>
                        <a:fontRef idx="minor">
                          <a:schemeClr val="lt1"/>
                        </a:fontRef>
                      </wps:style>
                      <wps:txbx>
                        <w:txbxContent>
                          <w:p w:rsidR="00694087" w:rsidRDefault="00694087" w:rsidP="00694087">
                            <w:pPr>
                              <w:jc w:val="center"/>
                            </w:pPr>
                          </w:p>
                          <w:p w:rsidR="00694087" w:rsidRDefault="00694087" w:rsidP="00694087">
                            <w:pPr>
                              <w:jc w:val="center"/>
                            </w:pPr>
                          </w:p>
                          <w:p w:rsidR="00694087" w:rsidRDefault="00FB6B80" w:rsidP="00694087">
                            <w:pPr>
                              <w:jc w:val="center"/>
                            </w:pPr>
                            <w:r>
                              <w:br/>
                            </w:r>
                            <w:r w:rsidR="00694087">
                              <w:rPr>
                                <w:rFonts w:hint="eastAsia"/>
                              </w:rPr>
                              <w:t>表示层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26" style="position:absolute;left:0;text-align:left;margin-left:58.65pt;margin-top:41.05pt;width:362pt;height:8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" fillcolor="#70ad47 [3209]" strokecolor="white [3201]" strokeweight="1.5pt">
                <v:stroke joinstyle="miter"/>
                <v:textbox>
                  <w:txbxContent>
                    <w:p w:rsidR="00694087" w:rsidRDefault="00694087" w:rsidP="00694087">
                      <w:pPr>
                        <w:jc w:val="center"/>
                      </w:pPr>
                    </w:p>
                    <w:p w:rsidR="00694087" w:rsidRDefault="00694087" w:rsidP="00694087">
                      <w:pPr>
                        <w:jc w:val="center"/>
                      </w:pPr>
                    </w:p>
                    <w:p w:rsidR="00694087" w:rsidRDefault="00FB6B80" w:rsidP="00694087">
                      <w:pPr>
                        <w:jc w:val="center"/>
                      </w:pPr>
                      <w:r>
                        <w:br/>
                      </w:r>
                      <w:r w:rsidR="00694087">
                        <w:rPr>
                          <w:rFonts w:hint="eastAsia"/>
                        </w:rPr>
                        <w:t>表示层</w:t>
                      </w:r>
                    </w:p>
                  </w:txbxContent>
                </v:textbox>
              </v:roundrect>
            </w:pict>
          </mc:Fallback>
        </mc:AlternateContent>
      </w:r>
      <w:r w:rsidR="00E728F8">
        <w:rPr>
          <w:rFonts w:hint="eastAsia"/>
        </w:rPr>
        <w:t>根据系统整体业务划分和功能实现需求，将整个系统划分为三个层次结构：应用层、服务层、接口层，每个层次完成相应的系统功能，相互配合为系统运行提供保障。系统整体结构图如下</w:t>
      </w:r>
      <w:r w:rsidR="00E728F8" w:rsidRPr="00AC167B">
        <w:rPr>
          <w:rFonts w:hint="eastAsia"/>
          <w:color w:val="0D0D0D" w:themeColor="text1" w:themeTint="F2"/>
        </w:rPr>
        <w:t>：</w:t>
      </w:r>
    </w:p>
    <w:p w:rsidR="005624CD" w:rsidRDefault="00605E9D" w:rsidP="00E728F8">
      <w:pPr>
        <w:spacing w:line="360" w:lineRule="auto"/>
        <w:ind w:firstLineChars="200" w:firstLine="420"/>
      </w:pPr>
      <w:r>
        <w:rPr>
          <w:rFonts w:hint="eastAsia"/>
          <w:noProof/>
        </w:rPr>
        <mc:AlternateContent>
          <mc:Choice Requires="wps">
            <w:drawing>
              <wp:anchor distT="0" distB="0" distL="114300" distR="114300" simplePos="0" relativeHeight="251676672" behindDoc="0" locked="0" layoutInCell="1" allowOverlap="1" wp14:anchorId="6ADF9544" wp14:editId="1E6E39EE">
                <wp:simplePos x="0" y="0"/>
                <wp:positionH relativeFrom="column">
                  <wp:posOffset>3077670</wp:posOffset>
                </wp:positionH>
                <wp:positionV relativeFrom="paragraph">
                  <wp:posOffset>30884</wp:posOffset>
                </wp:positionV>
                <wp:extent cx="316523" cy="361741"/>
                <wp:effectExtent l="0" t="0" r="26670" b="19685"/>
                <wp:wrapNone/>
                <wp:docPr id="28" name="Rectangle 28"/>
                <wp:cNvGraphicFramePr/>
                <a:graphic xmlns:a="http://schemas.openxmlformats.org/drawingml/2006/main">
                  <a:graphicData uri="http://schemas.microsoft.com/office/word/2010/wordprocessingShape">
                    <wps:wsp>
                      <wps:cNvSpPr/>
                      <wps:spPr>
                        <a:xfrm>
                          <a:off x="0" y="0"/>
                          <a:ext cx="316523" cy="361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5E9D" w:rsidRDefault="00575408" w:rsidP="00605E9D">
                            <w:pPr>
                              <w:jc w:val="center"/>
                            </w:pPr>
                            <w:r>
                              <w:rPr>
                                <w:rFonts w:hint="eastAsia"/>
                              </w:rPr>
                              <w:t>模块</w:t>
                            </w:r>
                            <w:r w:rsidR="00605E9D">
                              <w:rPr>
                                <w:rFonts w:hint="eastAsia"/>
                              </w:rPr>
                              <w:t>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7" style="position:absolute;left:0;text-align:left;margin-left:242.35pt;margin-top:2.45pt;width:24.9pt;height: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" fillcolor="#5b9bd5 [3204]" strokecolor="#1f4d78 [1604]" strokeweight="1pt">
                <v:textbox>
                  <w:txbxContent>
                    <w:p w:rsidR="00605E9D" w:rsidRDefault="00575408" w:rsidP="00605E9D">
                      <w:pPr>
                        <w:jc w:val="center"/>
                      </w:pPr>
                      <w:r>
                        <w:rPr>
                          <w:rFonts w:hint="eastAsia"/>
                        </w:rPr>
                        <w:t>模块</w:t>
                      </w:r>
                      <w:r w:rsidR="00605E9D">
                        <w:rPr>
                          <w:rFonts w:hint="eastAsia"/>
                        </w:rPr>
                        <w:t>新</w:t>
                      </w:r>
                    </w:p>
                  </w:txbxContent>
                </v:textbox>
              </v:rect>
            </w:pict>
          </mc:Fallback>
        </mc:AlternateContent>
      </w:r>
      <w:r>
        <w:rPr>
          <w:rFonts w:hint="eastAsia"/>
          <w:noProof/>
        </w:rPr>
        <mc:AlternateContent>
          <mc:Choice Requires="wps">
            <w:drawing>
              <wp:anchor distT="0" distB="0" distL="114300" distR="114300" simplePos="0" relativeHeight="251674624" behindDoc="0" locked="0" layoutInCell="1" allowOverlap="1" wp14:anchorId="05B12C6B" wp14:editId="7901A6E3">
                <wp:simplePos x="0" y="0"/>
                <wp:positionH relativeFrom="column">
                  <wp:posOffset>2623799</wp:posOffset>
                </wp:positionH>
                <wp:positionV relativeFrom="paragraph">
                  <wp:posOffset>28945</wp:posOffset>
                </wp:positionV>
                <wp:extent cx="316523" cy="361741"/>
                <wp:effectExtent l="0" t="0" r="26670" b="19685"/>
                <wp:wrapNone/>
                <wp:docPr id="24" name="Rectangle 24"/>
                <wp:cNvGraphicFramePr/>
                <a:graphic xmlns:a="http://schemas.openxmlformats.org/drawingml/2006/main">
                  <a:graphicData uri="http://schemas.microsoft.com/office/word/2010/wordprocessingShape">
                    <wps:wsp>
                      <wps:cNvSpPr/>
                      <wps:spPr>
                        <a:xfrm>
                          <a:off x="0" y="0"/>
                          <a:ext cx="316523" cy="361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5E9D" w:rsidRDefault="00605E9D" w:rsidP="00605E9D">
                            <w:pPr>
                              <w:jc w:val="center"/>
                            </w:pPr>
                            <w:r>
                              <w:rPr>
                                <w:rFonts w:hint="eastAsia"/>
                              </w:rPr>
                              <w:t>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8" style="position:absolute;left:0;text-align:left;margin-left:206.6pt;margin-top:2.3pt;width:24.9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" fillcolor="#5b9bd5 [3204]" strokecolor="#1f4d78 [1604]" strokeweight="1pt">
                <v:textbox>
                  <w:txbxContent>
                    <w:p w:rsidR="00605E9D" w:rsidRDefault="00605E9D" w:rsidP="00605E9D">
                      <w:pPr>
                        <w:jc w:val="center"/>
                      </w:pPr>
                      <w:r>
                        <w:rPr>
                          <w:rFonts w:hint="eastAsia"/>
                        </w:rPr>
                        <w:t>新</w:t>
                      </w:r>
                    </w:p>
                  </w:txbxContent>
                </v:textbox>
              </v:rect>
            </w:pict>
          </mc:Fallback>
        </mc:AlternateContent>
      </w:r>
      <w:r w:rsidR="00FB6B80">
        <w:rPr>
          <w:rFonts w:hint="eastAsia"/>
          <w:noProof/>
        </w:rPr>
        <mc:AlternateContent>
          <mc:Choice Requires="wps">
            <w:drawing>
              <wp:anchor distT="0" distB="0" distL="114300" distR="114300" simplePos="0" relativeHeight="251673600" behindDoc="0" locked="0" layoutInCell="1" allowOverlap="1" wp14:anchorId="4F6C3E23" wp14:editId="06989F4F">
                <wp:simplePos x="0" y="0"/>
                <wp:positionH relativeFrom="page">
                  <wp:posOffset>5796420</wp:posOffset>
                </wp:positionH>
                <wp:positionV relativeFrom="paragraph">
                  <wp:posOffset>39559</wp:posOffset>
                </wp:positionV>
                <wp:extent cx="316523" cy="808893"/>
                <wp:effectExtent l="0" t="0" r="26670" b="10795"/>
                <wp:wrapNone/>
                <wp:docPr id="23" name="Rectangle 23"/>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车辆监控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9" style="position:absolute;left:0;text-align:left;margin-left:456.4pt;margin-top:3.1pt;width:24.9pt;height:63.7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车辆监控</w:t>
                      </w:r>
                    </w:p>
                  </w:txbxContent>
                </v:textbox>
                <w10:wrap anchorx="page"/>
              </v:rect>
            </w:pict>
          </mc:Fallback>
        </mc:AlternateContent>
      </w:r>
      <w:r w:rsidR="00FB6B80">
        <w:rPr>
          <w:rFonts w:hint="eastAsia"/>
          <w:noProof/>
        </w:rPr>
        <mc:AlternateContent>
          <mc:Choice Requires="wps">
            <w:drawing>
              <wp:anchor distT="0" distB="0" distL="114300" distR="114300" simplePos="0" relativeHeight="251671552" behindDoc="0" locked="0" layoutInCell="1" allowOverlap="1" wp14:anchorId="28243DF7" wp14:editId="116A0347">
                <wp:simplePos x="0" y="0"/>
                <wp:positionH relativeFrom="page">
                  <wp:posOffset>5346805</wp:posOffset>
                </wp:positionH>
                <wp:positionV relativeFrom="paragraph">
                  <wp:posOffset>46125</wp:posOffset>
                </wp:positionV>
                <wp:extent cx="316523" cy="808893"/>
                <wp:effectExtent l="0" t="0" r="26670" b="10795"/>
                <wp:wrapNone/>
                <wp:docPr id="22" name="Rectangle 22"/>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线网运行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0" style="position:absolute;left:0;text-align:left;margin-left:421pt;margin-top:3.65pt;width:24.9pt;height:63.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线网运行</w:t>
                      </w:r>
                    </w:p>
                  </w:txbxContent>
                </v:textbox>
                <w10:wrap anchorx="page"/>
              </v:rect>
            </w:pict>
          </mc:Fallback>
        </mc:AlternateContent>
      </w:r>
      <w:r w:rsidR="00FB6B80">
        <w:rPr>
          <w:rFonts w:hint="eastAsia"/>
          <w:noProof/>
        </w:rPr>
        <mc:AlternateContent>
          <mc:Choice Requires="wps">
            <w:drawing>
              <wp:anchor distT="0" distB="0" distL="114300" distR="114300" simplePos="0" relativeHeight="251669504" behindDoc="0" locked="0" layoutInCell="1" allowOverlap="1" wp14:anchorId="2B0C6667" wp14:editId="15C14C52">
                <wp:simplePos x="0" y="0"/>
                <wp:positionH relativeFrom="page">
                  <wp:posOffset>4920029</wp:posOffset>
                </wp:positionH>
                <wp:positionV relativeFrom="paragraph">
                  <wp:posOffset>46069</wp:posOffset>
                </wp:positionV>
                <wp:extent cx="316523" cy="808893"/>
                <wp:effectExtent l="0" t="0" r="26670" b="10795"/>
                <wp:wrapNone/>
                <wp:docPr id="21" name="Rectangle 21"/>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服务质量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1" style="position:absolute;left:0;text-align:left;margin-left:387.4pt;margin-top:3.65pt;width:24.9pt;height:63.7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服务质量</w:t>
                      </w:r>
                    </w:p>
                  </w:txbxContent>
                </v:textbox>
                <w10:wrap anchorx="page"/>
              </v:rect>
            </w:pict>
          </mc:Fallback>
        </mc:AlternateContent>
      </w:r>
      <w:r w:rsidR="00FB6B80">
        <w:rPr>
          <w:rFonts w:hint="eastAsia"/>
          <w:noProof/>
        </w:rPr>
        <mc:AlternateContent>
          <mc:Choice Requires="wps">
            <w:drawing>
              <wp:anchor distT="0" distB="0" distL="114300" distR="114300" simplePos="0" relativeHeight="251667456" behindDoc="0" locked="0" layoutInCell="1" allowOverlap="1" wp14:anchorId="3399A388" wp14:editId="282365A9">
                <wp:simplePos x="0" y="0"/>
                <wp:positionH relativeFrom="page">
                  <wp:posOffset>4487601</wp:posOffset>
                </wp:positionH>
                <wp:positionV relativeFrom="paragraph">
                  <wp:posOffset>39950</wp:posOffset>
                </wp:positionV>
                <wp:extent cx="316523" cy="808893"/>
                <wp:effectExtent l="0" t="0" r="26670" b="10795"/>
                <wp:wrapNone/>
                <wp:docPr id="20" name="Rectangle 20"/>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基础设施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2" style="position:absolute;left:0;text-align:left;margin-left:353.35pt;margin-top:3.15pt;width:24.9pt;height:63.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基础设施</w:t>
                      </w:r>
                    </w:p>
                  </w:txbxContent>
                </v:textbox>
                <w10:wrap anchorx="page"/>
              </v:rect>
            </w:pict>
          </mc:Fallback>
        </mc:AlternateContent>
      </w:r>
      <w:r w:rsidR="00FB6B80">
        <w:rPr>
          <w:rFonts w:hint="eastAsia"/>
          <w:noProof/>
        </w:rPr>
        <mc:AlternateContent>
          <mc:Choice Requires="wps">
            <w:drawing>
              <wp:anchor distT="0" distB="0" distL="114300" distR="114300" simplePos="0" relativeHeight="251665408" behindDoc="0" locked="0" layoutInCell="1" allowOverlap="1" wp14:anchorId="70FFC248" wp14:editId="1ECD45B6">
                <wp:simplePos x="0" y="0"/>
                <wp:positionH relativeFrom="column">
                  <wp:posOffset>2203199</wp:posOffset>
                </wp:positionH>
                <wp:positionV relativeFrom="paragraph">
                  <wp:posOffset>36020</wp:posOffset>
                </wp:positionV>
                <wp:extent cx="316523" cy="808893"/>
                <wp:effectExtent l="0" t="0" r="26670" b="10795"/>
                <wp:wrapNone/>
                <wp:docPr id="19" name="Rectangle 19"/>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供应保障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3" style="position:absolute;left:0;text-align:left;margin-left:173.5pt;margin-top:2.85pt;width:24.9pt;height:6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供应保障</w:t>
                      </w:r>
                    </w:p>
                  </w:txbxContent>
                </v:textbox>
              </v:rect>
            </w:pict>
          </mc:Fallback>
        </mc:AlternateContent>
      </w:r>
      <w:r w:rsidR="00FB6B80">
        <w:rPr>
          <w:rFonts w:hint="eastAsia"/>
          <w:noProof/>
        </w:rPr>
        <mc:AlternateContent>
          <mc:Choice Requires="wps">
            <w:drawing>
              <wp:anchor distT="0" distB="0" distL="114300" distR="114300" simplePos="0" relativeHeight="251663360" behindDoc="0" locked="0" layoutInCell="1" allowOverlap="1" wp14:anchorId="43F80CD7" wp14:editId="1E117703">
                <wp:simplePos x="0" y="0"/>
                <wp:positionH relativeFrom="column">
                  <wp:posOffset>1800169</wp:posOffset>
                </wp:positionH>
                <wp:positionV relativeFrom="paragraph">
                  <wp:posOffset>38735</wp:posOffset>
                </wp:positionV>
                <wp:extent cx="316523" cy="808893"/>
                <wp:effectExtent l="0" t="0" r="26670" b="10795"/>
                <wp:wrapNone/>
                <wp:docPr id="17" name="Rectangle 17"/>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宏观分析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4" style="position:absolute;left:0;text-align:left;margin-left:141.75pt;margin-top:3.05pt;width:24.9pt;height:6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宏观分析</w:t>
                      </w:r>
                    </w:p>
                  </w:txbxContent>
                </v:textbox>
              </v:rect>
            </w:pict>
          </mc:Fallback>
        </mc:AlternateContent>
      </w:r>
      <w:r w:rsidR="00FB6B80">
        <w:rPr>
          <w:rFonts w:hint="eastAsia"/>
          <w:noProof/>
        </w:rPr>
        <mc:AlternateContent>
          <mc:Choice Requires="wps">
            <w:drawing>
              <wp:anchor distT="0" distB="0" distL="114300" distR="114300" simplePos="0" relativeHeight="251661312" behindDoc="0" locked="0" layoutInCell="1" allowOverlap="1" wp14:anchorId="1F0F7EF1" wp14:editId="308596A7">
                <wp:simplePos x="0" y="0"/>
                <wp:positionH relativeFrom="column">
                  <wp:posOffset>1388836</wp:posOffset>
                </wp:positionH>
                <wp:positionV relativeFrom="paragraph">
                  <wp:posOffset>35427</wp:posOffset>
                </wp:positionV>
                <wp:extent cx="316523" cy="808893"/>
                <wp:effectExtent l="0" t="0" r="26670" b="10795"/>
                <wp:wrapNone/>
                <wp:docPr id="3" name="Rectangle 3"/>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Pr>
                                <w:rFonts w:hint="eastAsia"/>
                                <w:sz w:val="20"/>
                                <w:szCs w:val="20"/>
                              </w:rPr>
                              <w:t>政策</w:t>
                            </w:r>
                            <w:r>
                              <w:rPr>
                                <w:sz w:val="20"/>
                                <w:szCs w:val="20"/>
                              </w:rPr>
                              <w:t>优惠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35" style="position:absolute;left:0;text-align:left;margin-left:109.35pt;margin-top:2.8pt;width:24.9pt;height:6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Pr>
                          <w:rFonts w:hint="eastAsia"/>
                          <w:sz w:val="20"/>
                          <w:szCs w:val="20"/>
                        </w:rPr>
                        <w:t>政策</w:t>
                      </w:r>
                      <w:r>
                        <w:rPr>
                          <w:sz w:val="20"/>
                          <w:szCs w:val="20"/>
                        </w:rPr>
                        <w:t>优惠</w:t>
                      </w:r>
                    </w:p>
                  </w:txbxContent>
                </v:textbox>
              </v:rect>
            </w:pict>
          </mc:Fallback>
        </mc:AlternateContent>
      </w:r>
      <w:r w:rsidR="00FB6B80">
        <w:rPr>
          <w:rFonts w:hint="eastAsia"/>
          <w:noProof/>
        </w:rPr>
        <mc:AlternateContent>
          <mc:Choice Requires="wps">
            <w:drawing>
              <wp:anchor distT="0" distB="0" distL="114300" distR="114300" simplePos="0" relativeHeight="251659264" behindDoc="0" locked="0" layoutInCell="1" allowOverlap="1" wp14:anchorId="0FF159DD" wp14:editId="39113AEB">
                <wp:simplePos x="0" y="0"/>
                <wp:positionH relativeFrom="column">
                  <wp:posOffset>956073</wp:posOffset>
                </wp:positionH>
                <wp:positionV relativeFrom="paragraph">
                  <wp:posOffset>34478</wp:posOffset>
                </wp:positionV>
                <wp:extent cx="316523" cy="808893"/>
                <wp:effectExtent l="0" t="0" r="26670" b="10795"/>
                <wp:wrapNone/>
                <wp:docPr id="2" name="Rectangle 2"/>
                <wp:cNvGraphicFramePr/>
                <a:graphic xmlns:a="http://schemas.openxmlformats.org/drawingml/2006/main">
                  <a:graphicData uri="http://schemas.microsoft.com/office/word/2010/wordprocessingShape">
                    <wps:wsp>
                      <wps:cNvSpPr/>
                      <wps:spPr>
                        <a:xfrm>
                          <a:off x="0" y="0"/>
                          <a:ext cx="316523" cy="80889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B6B80" w:rsidRPr="00FB6B80" w:rsidRDefault="00FB6B80" w:rsidP="00FB6B80">
                            <w:pPr>
                              <w:jc w:val="left"/>
                              <w:rPr>
                                <w:sz w:val="20"/>
                                <w:szCs w:val="20"/>
                              </w:rPr>
                            </w:pPr>
                            <w:r w:rsidRPr="00FB6B80">
                              <w:rPr>
                                <w:rFonts w:hint="eastAsia"/>
                                <w:sz w:val="20"/>
                                <w:szCs w:val="20"/>
                              </w:rPr>
                              <w:t>业务查询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36" style="position:absolute;left:0;text-align:left;margin-left:75.3pt;margin-top:2.7pt;width:24.9pt;height:6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" fillcolor="#000101 [36]" strokecolor="#5b9bd5 [3204]" strokeweight=".5pt">
                <v:fill color2="#5898d4 [3172]" rotate="t" colors="0 #71a6db;.5 #559bdb;1 #438ac9" focus="100%" type="gradient">
                  <o:fill v:ext="view" type="gradientUnscaled"/>
                </v:fill>
                <v:textbox>
                  <w:txbxContent>
                    <w:p w:rsidR="00FB6B80" w:rsidRPr="00FB6B80" w:rsidRDefault="00FB6B80" w:rsidP="00FB6B80">
                      <w:pPr>
                        <w:jc w:val="left"/>
                        <w:rPr>
                          <w:sz w:val="20"/>
                          <w:szCs w:val="20"/>
                        </w:rPr>
                      </w:pPr>
                      <w:r w:rsidRPr="00FB6B80">
                        <w:rPr>
                          <w:rFonts w:hint="eastAsia"/>
                          <w:sz w:val="20"/>
                          <w:szCs w:val="20"/>
                        </w:rPr>
                        <w:t>业务查询</w:t>
                      </w:r>
                    </w:p>
                  </w:txbxContent>
                </v:textbox>
              </v:rect>
            </w:pict>
          </mc:Fallback>
        </mc:AlternateContent>
      </w:r>
    </w:p>
    <w:p w:rsidR="005624CD" w:rsidRDefault="00575408" w:rsidP="00E728F8">
      <w:pPr>
        <w:spacing w:line="360" w:lineRule="auto"/>
        <w:ind w:firstLineChars="200" w:firstLine="420"/>
      </w:pPr>
      <w:r>
        <w:rPr>
          <w:rFonts w:hint="eastAsia"/>
          <w:noProof/>
        </w:rPr>
        <mc:AlternateContent>
          <mc:Choice Requires="wps">
            <w:drawing>
              <wp:anchor distT="0" distB="0" distL="114300" distR="114300" simplePos="0" relativeHeight="251678720" behindDoc="0" locked="0" layoutInCell="1" allowOverlap="1" wp14:anchorId="39B2595E" wp14:editId="0A1B2AD7">
                <wp:simplePos x="0" y="0"/>
                <wp:positionH relativeFrom="column">
                  <wp:posOffset>2861576</wp:posOffset>
                </wp:positionH>
                <wp:positionV relativeFrom="paragraph">
                  <wp:posOffset>86129</wp:posOffset>
                </wp:positionV>
                <wp:extent cx="316523" cy="361741"/>
                <wp:effectExtent l="0" t="0" r="26670" b="19685"/>
                <wp:wrapNone/>
                <wp:docPr id="29" name="Rectangle 29"/>
                <wp:cNvGraphicFramePr/>
                <a:graphic xmlns:a="http://schemas.openxmlformats.org/drawingml/2006/main">
                  <a:graphicData uri="http://schemas.microsoft.com/office/word/2010/wordprocessingShape">
                    <wps:wsp>
                      <wps:cNvSpPr/>
                      <wps:spPr>
                        <a:xfrm>
                          <a:off x="0" y="0"/>
                          <a:ext cx="316523" cy="361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5408" w:rsidRDefault="00575408" w:rsidP="00575408">
                            <w:pPr>
                              <w:jc w:val="center"/>
                            </w:pPr>
                            <w:r>
                              <w:rPr>
                                <w:rFonts w:hint="eastAsia"/>
                              </w:rPr>
                              <w:t>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225.3pt;margin-top:6.8pt;width:24.9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" fillcolor="#5b9bd5 [3204]" strokecolor="#1f4d78 [1604]" strokeweight="1pt">
                <v:textbox>
                  <w:txbxContent>
                    <w:p w:rsidR="00575408" w:rsidRDefault="00575408" w:rsidP="00575408">
                      <w:pPr>
                        <w:jc w:val="center"/>
                      </w:pPr>
                      <w:r>
                        <w:rPr>
                          <w:rFonts w:hint="eastAsia"/>
                        </w:rPr>
                        <w:t>块</w:t>
                      </w:r>
                    </w:p>
                  </w:txbxContent>
                </v:textbox>
              </v:rect>
            </w:pict>
          </mc:Fallback>
        </mc:AlternateContent>
      </w:r>
    </w:p>
    <w:p w:rsidR="00694087" w:rsidRDefault="00694087" w:rsidP="00E728F8">
      <w:pPr>
        <w:spacing w:line="360" w:lineRule="auto"/>
        <w:ind w:firstLineChars="200" w:firstLine="420"/>
      </w:pPr>
    </w:p>
    <w:p w:rsidR="00694087" w:rsidRDefault="00062D32" w:rsidP="00E728F8">
      <w:pPr>
        <w:spacing w:line="360" w:lineRule="auto"/>
        <w:ind w:firstLineChars="200" w:firstLine="420"/>
      </w:pPr>
      <w:r>
        <w:rPr>
          <w:noProof/>
        </w:rPr>
        <mc:AlternateContent>
          <mc:Choice Requires="wps">
            <w:drawing>
              <wp:anchor distT="0" distB="0" distL="114300" distR="114300" simplePos="0" relativeHeight="251681792" behindDoc="0" locked="0" layoutInCell="1" allowOverlap="1" wp14:anchorId="18A0001E" wp14:editId="4D3135AC">
                <wp:simplePos x="0" y="0"/>
                <wp:positionH relativeFrom="column">
                  <wp:posOffset>3975602</wp:posOffset>
                </wp:positionH>
                <wp:positionV relativeFrom="paragraph">
                  <wp:posOffset>135541</wp:posOffset>
                </wp:positionV>
                <wp:extent cx="1376625" cy="386715"/>
                <wp:effectExtent l="0" t="0" r="14605" b="13335"/>
                <wp:wrapNone/>
                <wp:docPr id="31" name="Rounded Rectangle 31"/>
                <wp:cNvGraphicFramePr/>
                <a:graphic xmlns:a="http://schemas.openxmlformats.org/drawingml/2006/main">
                  <a:graphicData uri="http://schemas.microsoft.com/office/word/2010/wordprocessingShape">
                    <wps:wsp>
                      <wps:cNvSpPr/>
                      <wps:spPr>
                        <a:xfrm>
                          <a:off x="0" y="0"/>
                          <a:ext cx="1376625" cy="386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2D32" w:rsidRDefault="00062D32" w:rsidP="00062D32">
                            <w:pPr>
                              <w:jc w:val="center"/>
                            </w:pPr>
                            <w:r>
                              <w:rPr>
                                <w:rFonts w:hint="eastAsia"/>
                              </w:rPr>
                              <w:t>高德地图</w:t>
                            </w:r>
                            <w:r w:rsidR="000011B7">
                              <w:rPr>
                                <w:rFonts w:hint="eastAsia"/>
                              </w:rPr>
                              <w:t>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38" style="position:absolute;left:0;text-align:left;margin-left:313.05pt;margin-top:10.65pt;width:108.4pt;height:30.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" fillcolor="#5b9bd5 [3204]" strokecolor="#1f4d78 [1604]" strokeweight="1pt">
                <v:stroke joinstyle="miter"/>
                <v:textbox>
                  <w:txbxContent>
                    <w:p w:rsidR="00062D32" w:rsidRDefault="00062D32" w:rsidP="00062D32">
                      <w:pPr>
                        <w:jc w:val="center"/>
                      </w:pPr>
                      <w:r>
                        <w:rPr>
                          <w:rFonts w:hint="eastAsia"/>
                        </w:rPr>
                        <w:t>高德地图</w:t>
                      </w:r>
                      <w:r w:rsidR="000011B7">
                        <w:rPr>
                          <w:rFonts w:hint="eastAsia"/>
                        </w:rPr>
                        <w:t>接口</w:t>
                      </w:r>
                    </w:p>
                  </w:txbxContent>
                </v:textbox>
              </v:roundrect>
            </w:pict>
          </mc:Fallback>
        </mc:AlternateContent>
      </w:r>
      <w:r w:rsidR="009B0C72">
        <w:rPr>
          <w:noProof/>
        </w:rPr>
        <mc:AlternateContent>
          <mc:Choice Requires="wps">
            <w:drawing>
              <wp:anchor distT="0" distB="0" distL="114300" distR="114300" simplePos="0" relativeHeight="251679744" behindDoc="0" locked="0" layoutInCell="1" allowOverlap="1" wp14:anchorId="73E4D8DB" wp14:editId="2D602D71">
                <wp:simplePos x="0" y="0"/>
                <wp:positionH relativeFrom="column">
                  <wp:posOffset>765154</wp:posOffset>
                </wp:positionH>
                <wp:positionV relativeFrom="paragraph">
                  <wp:posOffset>130517</wp:posOffset>
                </wp:positionV>
                <wp:extent cx="3125037" cy="386861"/>
                <wp:effectExtent l="0" t="0" r="18415" b="13335"/>
                <wp:wrapNone/>
                <wp:docPr id="30" name="Rounded Rectangle 30"/>
                <wp:cNvGraphicFramePr/>
                <a:graphic xmlns:a="http://schemas.openxmlformats.org/drawingml/2006/main">
                  <a:graphicData uri="http://schemas.microsoft.com/office/word/2010/wordprocessingShape">
                    <wps:wsp>
                      <wps:cNvSpPr/>
                      <wps:spPr>
                        <a:xfrm>
                          <a:off x="0" y="0"/>
                          <a:ext cx="3125037" cy="3868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0C72" w:rsidRDefault="009B0C72" w:rsidP="009B0C72">
                            <w:pPr>
                              <w:jc w:val="center"/>
                            </w:pPr>
                            <w:r>
                              <w:t>HTTP</w:t>
                            </w:r>
                            <w:r w:rsidR="000011B7">
                              <w:rPr>
                                <w:rFonts w:hint="eastAsia"/>
                              </w:rPr>
                              <w:t>访问接口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039" style="position:absolute;left:0;text-align:left;margin-left:60.25pt;margin-top:10.3pt;width:246.05pt;height:30.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" fillcolor="#5b9bd5 [3204]" strokecolor="#1f4d78 [1604]" strokeweight="1pt">
                <v:stroke joinstyle="miter"/>
                <v:textbox>
                  <w:txbxContent>
                    <w:p w:rsidR="009B0C72" w:rsidRDefault="009B0C72" w:rsidP="009B0C72">
                      <w:pPr>
                        <w:jc w:val="center"/>
                      </w:pPr>
                      <w:r>
                        <w:t>HTTP</w:t>
                      </w:r>
                      <w:r w:rsidR="000011B7">
                        <w:rPr>
                          <w:rFonts w:hint="eastAsia"/>
                        </w:rPr>
                        <w:t>访问接口</w:t>
                      </w:r>
                    </w:p>
                  </w:txbxContent>
                </v:textbox>
              </v:roundrect>
            </w:pict>
          </mc:Fallback>
        </mc:AlternateContent>
      </w:r>
    </w:p>
    <w:p w:rsidR="009B0C72" w:rsidRDefault="00BE7E6D" w:rsidP="00E728F8">
      <w:pPr>
        <w:spacing w:line="360" w:lineRule="auto"/>
        <w:ind w:firstLineChars="200" w:firstLine="420"/>
      </w:pPr>
      <w:r>
        <w:rPr>
          <w:noProof/>
        </w:rPr>
        <mc:AlternateContent>
          <mc:Choice Requires="wps">
            <w:drawing>
              <wp:anchor distT="0" distB="0" distL="114300" distR="114300" simplePos="0" relativeHeight="251682816" behindDoc="0" locked="0" layoutInCell="1" allowOverlap="1" wp14:anchorId="5FE604CB" wp14:editId="1652BE3C">
                <wp:simplePos x="0" y="0"/>
                <wp:positionH relativeFrom="column">
                  <wp:posOffset>775202</wp:posOffset>
                </wp:positionH>
                <wp:positionV relativeFrom="paragraph">
                  <wp:posOffset>271598</wp:posOffset>
                </wp:positionV>
                <wp:extent cx="4576222" cy="718457"/>
                <wp:effectExtent l="0" t="0" r="15240" b="24765"/>
                <wp:wrapNone/>
                <wp:docPr id="32" name="Rounded Rectangle 32"/>
                <wp:cNvGraphicFramePr/>
                <a:graphic xmlns:a="http://schemas.openxmlformats.org/drawingml/2006/main">
                  <a:graphicData uri="http://schemas.microsoft.com/office/word/2010/wordprocessingShape">
                    <wps:wsp>
                      <wps:cNvSpPr/>
                      <wps:spPr>
                        <a:xfrm>
                          <a:off x="0" y="0"/>
                          <a:ext cx="4576222" cy="718457"/>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E7E6D" w:rsidRDefault="00BE7E6D" w:rsidP="00BE7E6D">
                            <w:pPr>
                              <w:jc w:val="center"/>
                            </w:pPr>
                          </w:p>
                          <w:p w:rsidR="00BE7E6D" w:rsidRDefault="00BE7E6D" w:rsidP="00BE7E6D">
                            <w:pPr>
                              <w:jc w:val="center"/>
                            </w:pPr>
                            <w:r>
                              <w:rPr>
                                <w:rFonts w:hint="eastAsia"/>
                              </w:rPr>
                              <w:t>应用</w:t>
                            </w:r>
                            <w:r>
                              <w:t>服务层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040" style="position:absolute;left:0;text-align:left;margin-left:61.05pt;margin-top:21.4pt;width:360.35pt;height:56.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" fillcolor="#4472c4 [3208]" strokecolor="#1f3763 [1608]" strokeweight="1pt">
                <v:stroke joinstyle="miter"/>
                <v:textbox>
                  <w:txbxContent>
                    <w:p w:rsidR="00BE7E6D" w:rsidRDefault="00BE7E6D" w:rsidP="00BE7E6D">
                      <w:pPr>
                        <w:jc w:val="center"/>
                      </w:pPr>
                    </w:p>
                    <w:p w:rsidR="00BE7E6D" w:rsidRDefault="00BE7E6D" w:rsidP="00BE7E6D">
                      <w:pPr>
                        <w:jc w:val="center"/>
                      </w:pPr>
                      <w:r>
                        <w:rPr>
                          <w:rFonts w:hint="eastAsia"/>
                        </w:rPr>
                        <w:t>应用</w:t>
                      </w:r>
                      <w:r>
                        <w:t>服务层</w:t>
                      </w:r>
                    </w:p>
                  </w:txbxContent>
                </v:textbox>
              </v:roundrect>
            </w:pict>
          </mc:Fallback>
        </mc:AlternateContent>
      </w:r>
    </w:p>
    <w:p w:rsidR="009B0C72" w:rsidRDefault="00F241D1" w:rsidP="00E728F8">
      <w:pPr>
        <w:spacing w:line="360" w:lineRule="auto"/>
        <w:ind w:firstLineChars="200" w:firstLine="420"/>
      </w:pPr>
      <w:r>
        <w:rPr>
          <w:noProof/>
        </w:rPr>
        <mc:AlternateContent>
          <mc:Choice Requires="wps">
            <w:drawing>
              <wp:anchor distT="0" distB="0" distL="114300" distR="114300" simplePos="0" relativeHeight="251689984" behindDoc="0" locked="0" layoutInCell="1" allowOverlap="1" wp14:anchorId="1B1844E3" wp14:editId="0D176BDE">
                <wp:simplePos x="0" y="0"/>
                <wp:positionH relativeFrom="column">
                  <wp:posOffset>4124960</wp:posOffset>
                </wp:positionH>
                <wp:positionV relativeFrom="paragraph">
                  <wp:posOffset>18415</wp:posOffset>
                </wp:positionV>
                <wp:extent cx="878840" cy="326390"/>
                <wp:effectExtent l="0" t="0" r="16510" b="16510"/>
                <wp:wrapNone/>
                <wp:docPr id="37" name="Rectangle 37"/>
                <wp:cNvGraphicFramePr/>
                <a:graphic xmlns:a="http://schemas.openxmlformats.org/drawingml/2006/main">
                  <a:graphicData uri="http://schemas.microsoft.com/office/word/2010/wordprocessingShape">
                    <wps:wsp>
                      <wps:cNvSpPr/>
                      <wps:spPr>
                        <a:xfrm>
                          <a:off x="0" y="0"/>
                          <a:ext cx="878840" cy="32639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241D1" w:rsidRPr="000011B7" w:rsidRDefault="00F241D1" w:rsidP="00F241D1">
                            <w:pPr>
                              <w:jc w:val="center"/>
                              <w:rPr>
                                <w:rFonts w:asciiTheme="minorHAnsi" w:hAnsiTheme="minorHAnsi"/>
                                <w:sz w:val="18"/>
                                <w:szCs w:val="18"/>
                              </w:rPr>
                            </w:pPr>
                            <w:r>
                              <w:rPr>
                                <w:rFonts w:asciiTheme="minorHAnsi" w:hAnsiTheme="minorHAnsi" w:hint="eastAsia"/>
                                <w:sz w:val="18"/>
                                <w:szCs w:val="18"/>
                              </w:rPr>
                              <w:t>报表引擎</w:t>
                            </w:r>
                            <w:r>
                              <w:rPr>
                                <w:rFonts w:asciiTheme="minorHAnsi" w:hAnsiTheme="minorHAnsi"/>
                                <w:sz w:val="18"/>
                                <w:szCs w:val="18"/>
                              </w:rPr>
                              <w:t>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1" style="position:absolute;left:0;text-align:left;margin-left:324.8pt;margin-top:1.45pt;width:69.2pt;height:2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" fillcolor="#060a13 [328]" strokecolor="#4472c4 [3208]" strokeweight=".5pt">
                <v:fill color2="#030509 [168]" rotate="t" colors="0 #a8b7df;.5 #9aabd9;1 #879ed7" focus="100%" type="gradient">
                  <o:fill v:ext="view" type="gradientUnscaled"/>
                </v:fill>
                <v:textbox>
                  <w:txbxContent>
                    <w:p w:rsidR="00F241D1" w:rsidRPr="000011B7" w:rsidRDefault="00F241D1" w:rsidP="00F241D1">
                      <w:pPr>
                        <w:jc w:val="center"/>
                        <w:rPr>
                          <w:rFonts w:asciiTheme="minorHAnsi" w:hAnsiTheme="minorHAnsi"/>
                          <w:sz w:val="18"/>
                          <w:szCs w:val="18"/>
                        </w:rPr>
                      </w:pPr>
                      <w:r>
                        <w:rPr>
                          <w:rFonts w:asciiTheme="minorHAnsi" w:hAnsiTheme="minorHAnsi" w:hint="eastAsia"/>
                          <w:sz w:val="18"/>
                          <w:szCs w:val="18"/>
                        </w:rPr>
                        <w:t>报表引擎</w:t>
                      </w:r>
                      <w:r>
                        <w:rPr>
                          <w:rFonts w:asciiTheme="minorHAnsi" w:hAnsiTheme="minorHAnsi"/>
                          <w:sz w:val="18"/>
                          <w:szCs w:val="18"/>
                        </w:rPr>
                        <w:t>服务</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793F7D6F" wp14:editId="13BBF8DF">
                <wp:simplePos x="0" y="0"/>
                <wp:positionH relativeFrom="column">
                  <wp:posOffset>3177540</wp:posOffset>
                </wp:positionH>
                <wp:positionV relativeFrom="paragraph">
                  <wp:posOffset>18415</wp:posOffset>
                </wp:positionV>
                <wp:extent cx="878840" cy="326390"/>
                <wp:effectExtent l="0" t="0" r="16510" b="16510"/>
                <wp:wrapNone/>
                <wp:docPr id="36" name="Rectangle 36"/>
                <wp:cNvGraphicFramePr/>
                <a:graphic xmlns:a="http://schemas.openxmlformats.org/drawingml/2006/main">
                  <a:graphicData uri="http://schemas.microsoft.com/office/word/2010/wordprocessingShape">
                    <wps:wsp>
                      <wps:cNvSpPr/>
                      <wps:spPr>
                        <a:xfrm>
                          <a:off x="0" y="0"/>
                          <a:ext cx="878840" cy="32639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241D1" w:rsidRPr="000011B7" w:rsidRDefault="00F241D1" w:rsidP="00F241D1">
                            <w:pPr>
                              <w:jc w:val="center"/>
                              <w:rPr>
                                <w:rFonts w:asciiTheme="minorHAnsi" w:hAnsiTheme="minorHAnsi"/>
                                <w:sz w:val="18"/>
                                <w:szCs w:val="18"/>
                              </w:rPr>
                            </w:pPr>
                            <w:r>
                              <w:rPr>
                                <w:rFonts w:asciiTheme="minorHAnsi" w:hAnsiTheme="minorHAnsi"/>
                                <w:sz w:val="18"/>
                                <w:szCs w:val="18"/>
                              </w:rPr>
                              <w:t>JSON</w:t>
                            </w:r>
                            <w:r>
                              <w:rPr>
                                <w:rFonts w:asciiTheme="minorHAnsi" w:hAnsiTheme="minorHAnsi" w:hint="eastAsia"/>
                                <w:sz w:val="18"/>
                                <w:szCs w:val="18"/>
                              </w:rPr>
                              <w:t>数据</w:t>
                            </w:r>
                            <w:r>
                              <w:rPr>
                                <w:rFonts w:asciiTheme="minorHAnsi" w:hAnsiTheme="minorHAnsi"/>
                                <w:sz w:val="18"/>
                                <w:szCs w:val="18"/>
                              </w:rPr>
                              <w:t>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42" style="position:absolute;left:0;text-align:left;margin-left:250.2pt;margin-top:1.45pt;width:69.2pt;height:2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" fillcolor="#060a13 [328]" strokecolor="#4472c4 [3208]" strokeweight=".5pt">
                <v:fill color2="#030509 [168]" rotate="t" colors="0 #a8b7df;.5 #9aabd9;1 #879ed7" focus="100%" type="gradient">
                  <o:fill v:ext="view" type="gradientUnscaled"/>
                </v:fill>
                <v:textbox>
                  <w:txbxContent>
                    <w:p w:rsidR="00F241D1" w:rsidRPr="000011B7" w:rsidRDefault="00F241D1" w:rsidP="00F241D1">
                      <w:pPr>
                        <w:jc w:val="center"/>
                        <w:rPr>
                          <w:rFonts w:asciiTheme="minorHAnsi" w:hAnsiTheme="minorHAnsi"/>
                          <w:sz w:val="18"/>
                          <w:szCs w:val="18"/>
                        </w:rPr>
                      </w:pPr>
                      <w:r>
                        <w:rPr>
                          <w:rFonts w:asciiTheme="minorHAnsi" w:hAnsiTheme="minorHAnsi"/>
                          <w:sz w:val="18"/>
                          <w:szCs w:val="18"/>
                        </w:rPr>
                        <w:t>JSON</w:t>
                      </w:r>
                      <w:r>
                        <w:rPr>
                          <w:rFonts w:asciiTheme="minorHAnsi" w:hAnsiTheme="minorHAnsi" w:hint="eastAsia"/>
                          <w:sz w:val="18"/>
                          <w:szCs w:val="18"/>
                        </w:rPr>
                        <w:t>数据</w:t>
                      </w:r>
                      <w:r>
                        <w:rPr>
                          <w:rFonts w:asciiTheme="minorHAnsi" w:hAnsiTheme="minorHAnsi"/>
                          <w:sz w:val="18"/>
                          <w:szCs w:val="18"/>
                        </w:rPr>
                        <w:t>服务</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3D6282A6" wp14:editId="073AE3BD">
                <wp:simplePos x="0" y="0"/>
                <wp:positionH relativeFrom="column">
                  <wp:posOffset>2197100</wp:posOffset>
                </wp:positionH>
                <wp:positionV relativeFrom="paragraph">
                  <wp:posOffset>26670</wp:posOffset>
                </wp:positionV>
                <wp:extent cx="878840" cy="326390"/>
                <wp:effectExtent l="0" t="0" r="16510" b="16510"/>
                <wp:wrapNone/>
                <wp:docPr id="35" name="Rectangle 35"/>
                <wp:cNvGraphicFramePr/>
                <a:graphic xmlns:a="http://schemas.openxmlformats.org/drawingml/2006/main">
                  <a:graphicData uri="http://schemas.microsoft.com/office/word/2010/wordprocessingShape">
                    <wps:wsp>
                      <wps:cNvSpPr/>
                      <wps:spPr>
                        <a:xfrm>
                          <a:off x="0" y="0"/>
                          <a:ext cx="878840" cy="32639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0011B7" w:rsidRPr="000011B7" w:rsidRDefault="000011B7" w:rsidP="000011B7">
                            <w:pPr>
                              <w:jc w:val="center"/>
                              <w:rPr>
                                <w:rFonts w:asciiTheme="minorHAnsi" w:hAnsiTheme="minorHAnsi"/>
                                <w:sz w:val="18"/>
                                <w:szCs w:val="18"/>
                              </w:rPr>
                            </w:pPr>
                            <w:r>
                              <w:rPr>
                                <w:rFonts w:asciiTheme="minorHAnsi" w:hAnsiTheme="minorHAnsi"/>
                                <w:sz w:val="18"/>
                                <w:szCs w:val="18"/>
                              </w:rPr>
                              <w:t>Web</w:t>
                            </w:r>
                            <w:r w:rsidRPr="000011B7">
                              <w:rPr>
                                <w:rFonts w:asciiTheme="minorHAnsi" w:hAnsiTheme="minorHAnsi"/>
                                <w:sz w:val="18"/>
                                <w:szCs w:val="18"/>
                              </w:rPr>
                              <w:t>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43" style="position:absolute;left:0;text-align:left;margin-left:173pt;margin-top:2.1pt;width:69.2pt;height:25.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" fillcolor="#060a13 [328]" strokecolor="#4472c4 [3208]" strokeweight=".5pt">
                <v:fill color2="#030509 [168]" rotate="t" colors="0 #a8b7df;.5 #9aabd9;1 #879ed7" focus="100%" type="gradient">
                  <o:fill v:ext="view" type="gradientUnscaled"/>
                </v:fill>
                <v:textbox>
                  <w:txbxContent>
                    <w:p w:rsidR="000011B7" w:rsidRPr="000011B7" w:rsidRDefault="000011B7" w:rsidP="000011B7">
                      <w:pPr>
                        <w:jc w:val="center"/>
                        <w:rPr>
                          <w:rFonts w:asciiTheme="minorHAnsi" w:hAnsiTheme="minorHAnsi"/>
                          <w:sz w:val="18"/>
                          <w:szCs w:val="18"/>
                        </w:rPr>
                      </w:pPr>
                      <w:r>
                        <w:rPr>
                          <w:rFonts w:asciiTheme="minorHAnsi" w:hAnsiTheme="minorHAnsi"/>
                          <w:sz w:val="18"/>
                          <w:szCs w:val="18"/>
                        </w:rPr>
                        <w:t>Web</w:t>
                      </w:r>
                      <w:r w:rsidRPr="000011B7">
                        <w:rPr>
                          <w:rFonts w:asciiTheme="minorHAnsi" w:hAnsiTheme="minorHAnsi"/>
                          <w:sz w:val="18"/>
                          <w:szCs w:val="18"/>
                        </w:rPr>
                        <w:t>服务</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17E45507" wp14:editId="2D9EBA6C">
                <wp:simplePos x="0" y="0"/>
                <wp:positionH relativeFrom="column">
                  <wp:posOffset>1205247</wp:posOffset>
                </wp:positionH>
                <wp:positionV relativeFrom="paragraph">
                  <wp:posOffset>26035</wp:posOffset>
                </wp:positionV>
                <wp:extent cx="878840" cy="326390"/>
                <wp:effectExtent l="0" t="0" r="16510" b="16510"/>
                <wp:wrapNone/>
                <wp:docPr id="34" name="Rectangle 34"/>
                <wp:cNvGraphicFramePr/>
                <a:graphic xmlns:a="http://schemas.openxmlformats.org/drawingml/2006/main">
                  <a:graphicData uri="http://schemas.microsoft.com/office/word/2010/wordprocessingShape">
                    <wps:wsp>
                      <wps:cNvSpPr/>
                      <wps:spPr>
                        <a:xfrm>
                          <a:off x="0" y="0"/>
                          <a:ext cx="878840" cy="32639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0011B7" w:rsidRPr="000011B7" w:rsidRDefault="000011B7" w:rsidP="000011B7">
                            <w:pPr>
                              <w:jc w:val="center"/>
                              <w:rPr>
                                <w:rFonts w:asciiTheme="minorHAnsi" w:hAnsiTheme="minorHAnsi"/>
                                <w:sz w:val="18"/>
                                <w:szCs w:val="18"/>
                              </w:rPr>
                            </w:pPr>
                            <w:r w:rsidRPr="000011B7">
                              <w:rPr>
                                <w:rFonts w:asciiTheme="minorHAnsi" w:hAnsiTheme="minorHAnsi"/>
                                <w:sz w:val="18"/>
                                <w:szCs w:val="18"/>
                              </w:rPr>
                              <w:t>Restful</w:t>
                            </w:r>
                            <w:r w:rsidRPr="000011B7">
                              <w:rPr>
                                <w:rFonts w:asciiTheme="minorHAnsi" w:hAnsiTheme="minorHAnsi"/>
                                <w:sz w:val="18"/>
                                <w:szCs w:val="18"/>
                              </w:rPr>
                              <w:t>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44" style="position:absolute;left:0;text-align:left;margin-left:94.9pt;margin-top:2.05pt;width:69.2pt;height:2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" fillcolor="#060a13 [328]" strokecolor="#4472c4 [3208]" strokeweight=".5pt">
                <v:fill color2="#030509 [168]" rotate="t" colors="0 #a8b7df;.5 #9aabd9;1 #879ed7" focus="100%" type="gradient">
                  <o:fill v:ext="view" type="gradientUnscaled"/>
                </v:fill>
                <v:textbox>
                  <w:txbxContent>
                    <w:p w:rsidR="000011B7" w:rsidRPr="000011B7" w:rsidRDefault="000011B7" w:rsidP="000011B7">
                      <w:pPr>
                        <w:jc w:val="center"/>
                        <w:rPr>
                          <w:rFonts w:asciiTheme="minorHAnsi" w:hAnsiTheme="minorHAnsi"/>
                          <w:sz w:val="18"/>
                          <w:szCs w:val="18"/>
                        </w:rPr>
                      </w:pPr>
                      <w:r w:rsidRPr="000011B7">
                        <w:rPr>
                          <w:rFonts w:asciiTheme="minorHAnsi" w:hAnsiTheme="minorHAnsi"/>
                          <w:sz w:val="18"/>
                          <w:szCs w:val="18"/>
                        </w:rPr>
                        <w:t>Restful</w:t>
                      </w:r>
                      <w:r w:rsidRPr="000011B7">
                        <w:rPr>
                          <w:rFonts w:asciiTheme="minorHAnsi" w:hAnsiTheme="minorHAnsi"/>
                          <w:sz w:val="18"/>
                          <w:szCs w:val="18"/>
                        </w:rPr>
                        <w:t>服务</w:t>
                      </w:r>
                    </w:p>
                  </w:txbxContent>
                </v:textbox>
              </v:rect>
            </w:pict>
          </mc:Fallback>
        </mc:AlternateContent>
      </w:r>
    </w:p>
    <w:p w:rsidR="009B0C72" w:rsidRDefault="009B0C72" w:rsidP="00E728F8">
      <w:pPr>
        <w:spacing w:line="360" w:lineRule="auto"/>
        <w:ind w:firstLineChars="200" w:firstLine="420"/>
      </w:pPr>
    </w:p>
    <w:p w:rsidR="009B0C72" w:rsidRDefault="00E16D72" w:rsidP="00E728F8">
      <w:pPr>
        <w:spacing w:line="360" w:lineRule="auto"/>
        <w:ind w:firstLineChars="200" w:firstLine="420"/>
      </w:pPr>
      <w:r>
        <w:rPr>
          <w:noProof/>
        </w:rPr>
        <mc:AlternateContent>
          <mc:Choice Requires="wps">
            <w:drawing>
              <wp:anchor distT="0" distB="0" distL="114300" distR="114300" simplePos="0" relativeHeight="251712512" behindDoc="0" locked="0" layoutInCell="1" allowOverlap="1" wp14:anchorId="678D4976" wp14:editId="32481247">
                <wp:simplePos x="0" y="0"/>
                <wp:positionH relativeFrom="column">
                  <wp:posOffset>4601227</wp:posOffset>
                </wp:positionH>
                <wp:positionV relativeFrom="paragraph">
                  <wp:posOffset>79375</wp:posOffset>
                </wp:positionV>
                <wp:extent cx="180975" cy="222250"/>
                <wp:effectExtent l="19050" t="19050" r="47625" b="25400"/>
                <wp:wrapNone/>
                <wp:docPr id="50" name="Up Arrow 50"/>
                <wp:cNvGraphicFramePr/>
                <a:graphic xmlns:a="http://schemas.openxmlformats.org/drawingml/2006/main">
                  <a:graphicData uri="http://schemas.microsoft.com/office/word/2010/wordprocessingShape">
                    <wps:wsp>
                      <wps:cNvSpPr/>
                      <wps:spPr>
                        <a:xfrm>
                          <a:off x="0" y="0"/>
                          <a:ext cx="180975" cy="2222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0D7BA5B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0" o:spid="_x0000_s1026" type="#_x0000_t68" style="position:absolute;margin-left:362.3pt;margin-top:6.25pt;width:14.25pt;height:1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" adj="8794" fillcolor="#5b9bd5 [3204]" strokecolor="#1f4d78 [1604]" strokeweight="1pt"/>
            </w:pict>
          </mc:Fallback>
        </mc:AlternateContent>
      </w:r>
      <w:r>
        <w:rPr>
          <w:noProof/>
        </w:rPr>
        <mc:AlternateContent>
          <mc:Choice Requires="wps">
            <w:drawing>
              <wp:anchor distT="0" distB="0" distL="114300" distR="114300" simplePos="0" relativeHeight="251710464" behindDoc="0" locked="0" layoutInCell="1" allowOverlap="1" wp14:anchorId="0E9271F2" wp14:editId="232A121B">
                <wp:simplePos x="0" y="0"/>
                <wp:positionH relativeFrom="column">
                  <wp:posOffset>3785887</wp:posOffset>
                </wp:positionH>
                <wp:positionV relativeFrom="paragraph">
                  <wp:posOffset>54610</wp:posOffset>
                </wp:positionV>
                <wp:extent cx="189470" cy="247136"/>
                <wp:effectExtent l="19050" t="19050" r="39370" b="19685"/>
                <wp:wrapNone/>
                <wp:docPr id="49" name="Up Arrow 49"/>
                <wp:cNvGraphicFramePr/>
                <a:graphic xmlns:a="http://schemas.openxmlformats.org/drawingml/2006/main">
                  <a:graphicData uri="http://schemas.microsoft.com/office/word/2010/wordprocessingShape">
                    <wps:wsp>
                      <wps:cNvSpPr/>
                      <wps:spPr>
                        <a:xfrm>
                          <a:off x="0" y="0"/>
                          <a:ext cx="189470" cy="24713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9C7345" id="Up Arrow 49" o:spid="_x0000_s1026" type="#_x0000_t68" style="position:absolute;margin-left:298.1pt;margin-top:4.3pt;width:14.9pt;height:19.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" adj="8280" fillcolor="#5b9bd5 [3204]" strokecolor="#1f4d78 [1604]" strokeweight="1pt"/>
            </w:pict>
          </mc:Fallback>
        </mc:AlternateContent>
      </w:r>
      <w:r>
        <w:rPr>
          <w:noProof/>
        </w:rPr>
        <mc:AlternateContent>
          <mc:Choice Requires="wps">
            <w:drawing>
              <wp:anchor distT="0" distB="0" distL="114300" distR="114300" simplePos="0" relativeHeight="251703296" behindDoc="0" locked="0" layoutInCell="1" allowOverlap="1" wp14:anchorId="1AFA5876" wp14:editId="11206B64">
                <wp:simplePos x="0" y="0"/>
                <wp:positionH relativeFrom="column">
                  <wp:posOffset>3706495</wp:posOffset>
                </wp:positionH>
                <wp:positionV relativeFrom="paragraph">
                  <wp:posOffset>304783</wp:posOffset>
                </wp:positionV>
                <wp:extent cx="373380" cy="345440"/>
                <wp:effectExtent l="57150" t="38100" r="64770" b="73660"/>
                <wp:wrapNone/>
                <wp:docPr id="44" name="Flowchart: Magnetic Disk 44"/>
                <wp:cNvGraphicFramePr/>
                <a:graphic xmlns:a="http://schemas.openxmlformats.org/drawingml/2006/main">
                  <a:graphicData uri="http://schemas.microsoft.com/office/word/2010/wordprocessingShape">
                    <wps:wsp>
                      <wps:cNvSpPr/>
                      <wps:spPr>
                        <a:xfrm>
                          <a:off x="0" y="0"/>
                          <a:ext cx="373380" cy="345440"/>
                        </a:xfrm>
                        <a:prstGeom prst="flowChartMagneticDisk">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6830E60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26" type="#_x0000_t132" style="position:absolute;margin-left:291.85pt;margin-top:24pt;width:29.4pt;height:27.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" fillcolor="#101010 [3024]" stroked="f">
                <v:fill color2="black [3168]" rotate="t" colors="0 #454545;.5 black;1 black" focus="100%" type="gradient">
                  <o:fill v:ext="view" type="gradientUnscaled"/>
                </v:fill>
                <v:shadow on="t" color="black" opacity="41287f" offset="0,1.5pt"/>
              </v:shape>
            </w:pict>
          </mc:Fallback>
        </mc:AlternateContent>
      </w:r>
      <w:r>
        <w:rPr>
          <w:noProof/>
        </w:rPr>
        <mc:AlternateContent>
          <mc:Choice Requires="wps">
            <w:drawing>
              <wp:anchor distT="45720" distB="45720" distL="114300" distR="114300" simplePos="0" relativeHeight="251701248" behindDoc="0" locked="0" layoutInCell="1" allowOverlap="1" wp14:anchorId="23C4A639" wp14:editId="4A298E18">
                <wp:simplePos x="0" y="0"/>
                <wp:positionH relativeFrom="margin">
                  <wp:posOffset>2492392</wp:posOffset>
                </wp:positionH>
                <wp:positionV relativeFrom="paragraph">
                  <wp:posOffset>161290</wp:posOffset>
                </wp:positionV>
                <wp:extent cx="116141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1404620"/>
                        </a:xfrm>
                        <a:prstGeom prst="rect">
                          <a:avLst/>
                        </a:prstGeom>
                        <a:noFill/>
                        <a:ln w="9525">
                          <a:noFill/>
                          <a:miter lim="800000"/>
                          <a:headEnd/>
                          <a:tailEnd/>
                        </a:ln>
                      </wps:spPr>
                      <wps:txbx>
                        <w:txbxContent>
                          <w:p w:rsidR="00E16D72" w:rsidRDefault="00E16D72" w:rsidP="00E16D72">
                            <w:r>
                              <w:rPr>
                                <w:rFonts w:hint="eastAsia"/>
                              </w:rPr>
                              <w:t>数据主从</w:t>
                            </w:r>
                            <w:r>
                              <w:t>复制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45" type="#_x0000_t202" style="position:absolute;left:0;text-align:left;margin-left:196.25pt;margin-top:12.7pt;width:91.45pt;height:110.6pt;z-index:251701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" filled="f" stroked="f">
                <v:textbox style="mso-fit-shape-to-text:t">
                  <w:txbxContent>
                    <w:p w:rsidR="00E16D72" w:rsidRDefault="00E16D72" w:rsidP="00E16D72">
                      <w:r>
                        <w:rPr>
                          <w:rFonts w:hint="eastAsia"/>
                        </w:rPr>
                        <w:t>数据主从</w:t>
                      </w:r>
                      <w:r>
                        <w:t>复制</w:t>
                      </w:r>
                    </w:p>
                  </w:txbxContent>
                </v:textbox>
                <w10:wrap type="square" anchorx="margin"/>
              </v:shape>
            </w:pict>
          </mc:Fallback>
        </mc:AlternateContent>
      </w:r>
      <w:r w:rsidR="00F474A8">
        <w:rPr>
          <w:noProof/>
        </w:rPr>
        <mc:AlternateContent>
          <mc:Choice Requires="wps">
            <w:drawing>
              <wp:anchor distT="0" distB="0" distL="114300" distR="114300" simplePos="0" relativeHeight="251691008" behindDoc="0" locked="0" layoutInCell="1" allowOverlap="1" wp14:anchorId="373D0573" wp14:editId="3B06DCF4">
                <wp:simplePos x="0" y="0"/>
                <wp:positionH relativeFrom="column">
                  <wp:posOffset>770993</wp:posOffset>
                </wp:positionH>
                <wp:positionV relativeFrom="paragraph">
                  <wp:posOffset>194825</wp:posOffset>
                </wp:positionV>
                <wp:extent cx="4596714" cy="757881"/>
                <wp:effectExtent l="0" t="0" r="13970" b="23495"/>
                <wp:wrapNone/>
                <wp:docPr id="38" name="Rounded Rectangle 38"/>
                <wp:cNvGraphicFramePr/>
                <a:graphic xmlns:a="http://schemas.openxmlformats.org/drawingml/2006/main">
                  <a:graphicData uri="http://schemas.microsoft.com/office/word/2010/wordprocessingShape">
                    <wps:wsp>
                      <wps:cNvSpPr/>
                      <wps:spPr>
                        <a:xfrm>
                          <a:off x="0" y="0"/>
                          <a:ext cx="4596714" cy="757881"/>
                        </a:xfrm>
                        <a:prstGeom prst="roundRect">
                          <a:avLst/>
                        </a:prstGeom>
                      </wps:spPr>
                      <wps:style>
                        <a:lnRef idx="1">
                          <a:schemeClr val="dk1"/>
                        </a:lnRef>
                        <a:fillRef idx="2">
                          <a:schemeClr val="dk1"/>
                        </a:fillRef>
                        <a:effectRef idx="1">
                          <a:schemeClr val="dk1"/>
                        </a:effectRef>
                        <a:fontRef idx="minor">
                          <a:schemeClr val="dk1"/>
                        </a:fontRef>
                      </wps:style>
                      <wps:txbx>
                        <w:txbxContent>
                          <w:p w:rsidR="00F474A8" w:rsidRDefault="00F474A8" w:rsidP="00F474A8">
                            <w:pPr>
                              <w:jc w:val="center"/>
                            </w:pPr>
                          </w:p>
                          <w:p w:rsidR="00F474A8" w:rsidRDefault="00F474A8" w:rsidP="00F474A8">
                            <w:pPr>
                              <w:jc w:val="center"/>
                            </w:pPr>
                            <w:r>
                              <w:rPr>
                                <w:rFonts w:hint="eastAsia"/>
                              </w:rPr>
                              <w:t>数据库</w:t>
                            </w:r>
                            <w:r>
                              <w:t>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8" o:spid="_x0000_s1046" style="position:absolute;left:0;text-align:left;margin-left:60.7pt;margin-top:15.35pt;width:361.95pt;height:59.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" fillcolor="black [320]" strokecolor="black [3200]" strokeweight=".5pt">
                <v:fill color2="black [160]" rotate="t" colors="0 #9b9b9b;.5 #8e8e8e;1 #797979" focus="100%" type="gradient">
                  <o:fill v:ext="view" type="gradientUnscaled"/>
                </v:fill>
                <v:stroke joinstyle="miter"/>
                <v:textbox>
                  <w:txbxContent>
                    <w:p w:rsidR="00F474A8" w:rsidRDefault="00F474A8" w:rsidP="00F474A8">
                      <w:pPr>
                        <w:jc w:val="center"/>
                      </w:pPr>
                    </w:p>
                    <w:p w:rsidR="00F474A8" w:rsidRDefault="00F474A8" w:rsidP="00F474A8">
                      <w:pPr>
                        <w:jc w:val="center"/>
                      </w:pPr>
                      <w:r>
                        <w:rPr>
                          <w:rFonts w:hint="eastAsia"/>
                        </w:rPr>
                        <w:t>数据库</w:t>
                      </w:r>
                      <w:r>
                        <w:t>层</w:t>
                      </w:r>
                    </w:p>
                  </w:txbxContent>
                </v:textbox>
              </v:roundrect>
            </w:pict>
          </mc:Fallback>
        </mc:AlternateContent>
      </w:r>
    </w:p>
    <w:p w:rsidR="009B0C72" w:rsidRDefault="00E16D72" w:rsidP="00E728F8">
      <w:pPr>
        <w:spacing w:line="360" w:lineRule="auto"/>
        <w:ind w:firstLineChars="200" w:firstLine="420"/>
      </w:pPr>
      <w:r>
        <w:rPr>
          <w:noProof/>
        </w:rPr>
        <mc:AlternateContent>
          <mc:Choice Requires="wps">
            <w:drawing>
              <wp:anchor distT="45720" distB="45720" distL="114300" distR="114300" simplePos="0" relativeHeight="251709440" behindDoc="0" locked="0" layoutInCell="1" allowOverlap="1" wp14:anchorId="3C14E600" wp14:editId="08C87388">
                <wp:simplePos x="0" y="0"/>
                <wp:positionH relativeFrom="column">
                  <wp:posOffset>4382135</wp:posOffset>
                </wp:positionH>
                <wp:positionV relativeFrom="paragraph">
                  <wp:posOffset>302243</wp:posOffset>
                </wp:positionV>
                <wp:extent cx="914400" cy="140462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E16D72" w:rsidRDefault="00E16D72" w:rsidP="00E16D72">
                            <w:r>
                              <w:rPr>
                                <w:rFonts w:hint="eastAsia"/>
                              </w:rPr>
                              <w:t>缓存数据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left:0;text-align:left;margin-left:345.05pt;margin-top:23.8pt;width:1in;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" filled="f" stroked="f">
                <v:textbox style="mso-fit-shape-to-text:t">
                  <w:txbxContent>
                    <w:p w:rsidR="00E16D72" w:rsidRDefault="00E16D72" w:rsidP="00E16D72">
                      <w:r>
                        <w:rPr>
                          <w:rFonts w:hint="eastAsia"/>
                        </w:rPr>
                        <w:t>缓存数据</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268B80FB" wp14:editId="50DFEBEF">
                <wp:simplePos x="0" y="0"/>
                <wp:positionH relativeFrom="column">
                  <wp:posOffset>4530725</wp:posOffset>
                </wp:positionH>
                <wp:positionV relativeFrom="paragraph">
                  <wp:posOffset>15240</wp:posOffset>
                </wp:positionV>
                <wp:extent cx="373380" cy="345440"/>
                <wp:effectExtent l="57150" t="38100" r="64770" b="73660"/>
                <wp:wrapNone/>
                <wp:docPr id="47" name="Flowchart: Magnetic Disk 47"/>
                <wp:cNvGraphicFramePr/>
                <a:graphic xmlns:a="http://schemas.openxmlformats.org/drawingml/2006/main">
                  <a:graphicData uri="http://schemas.microsoft.com/office/word/2010/wordprocessingShape">
                    <wps:wsp>
                      <wps:cNvSpPr/>
                      <wps:spPr>
                        <a:xfrm>
                          <a:off x="0" y="0"/>
                          <a:ext cx="373380" cy="345440"/>
                        </a:xfrm>
                        <a:prstGeom prst="flowChartMagneticDisk">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9792766" id="Flowchart: Magnetic Disk 47" o:spid="_x0000_s1026" type="#_x0000_t132" style="position:absolute;margin-left:356.75pt;margin-top:1.2pt;width:29.4pt;height:27.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" fillcolor="#101010 [3024]" stroked="f">
                <v:fill color2="black [3168]" rotate="t" colors="0 #454545;.5 black;1 black" focus="100%" type="gradient">
                  <o:fill v:ext="view" type="gradientUnscaled"/>
                </v:fill>
                <v:shadow on="t" color="black" opacity="41287f" offset="0,1.5pt"/>
              </v:shape>
            </w:pict>
          </mc:Fallback>
        </mc:AlternateContent>
      </w:r>
      <w:r>
        <w:rPr>
          <w:noProof/>
        </w:rPr>
        <mc:AlternateContent>
          <mc:Choice Requires="wps">
            <w:drawing>
              <wp:anchor distT="45720" distB="45720" distL="114300" distR="114300" simplePos="0" relativeHeight="251705344" behindDoc="0" locked="0" layoutInCell="1" allowOverlap="1" wp14:anchorId="396B05FE" wp14:editId="59D1B6C4">
                <wp:simplePos x="0" y="0"/>
                <wp:positionH relativeFrom="column">
                  <wp:posOffset>3508942</wp:posOffset>
                </wp:positionH>
                <wp:positionV relativeFrom="paragraph">
                  <wp:posOffset>292924</wp:posOffset>
                </wp:positionV>
                <wp:extent cx="914400"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E16D72" w:rsidRDefault="00E16D72" w:rsidP="00E16D72">
                            <w:r>
                              <w:rPr>
                                <w:rFonts w:hint="eastAsia"/>
                              </w:rPr>
                              <w:t>交委数据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276.3pt;margin-top:23.05pt;width:1in;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" filled="f" stroked="f">
                <v:textbox style="mso-fit-shape-to-text:t">
                  <w:txbxContent>
                    <w:p w:rsidR="00E16D72" w:rsidRDefault="00E16D72" w:rsidP="00E16D72">
                      <w:r>
                        <w:rPr>
                          <w:rFonts w:hint="eastAsia"/>
                        </w:rPr>
                        <w:t>交委数据</w:t>
                      </w:r>
                    </w:p>
                  </w:txbxContent>
                </v:textbox>
                <w10:wrap type="square"/>
              </v:shape>
            </w:pict>
          </mc:Fallback>
        </mc:AlternateContent>
      </w:r>
      <w:r>
        <w:rPr>
          <w:noProof/>
        </w:rPr>
        <mc:AlternateContent>
          <mc:Choice Requires="wps">
            <w:drawing>
              <wp:anchor distT="45720" distB="45720" distL="114300" distR="114300" simplePos="0" relativeHeight="251699200" behindDoc="0" locked="0" layoutInCell="1" allowOverlap="1" wp14:anchorId="5D5D60B5" wp14:editId="6253E1FC">
                <wp:simplePos x="0" y="0"/>
                <wp:positionH relativeFrom="column">
                  <wp:posOffset>1140460</wp:posOffset>
                </wp:positionH>
                <wp:positionV relativeFrom="paragraph">
                  <wp:posOffset>307340</wp:posOffset>
                </wp:positionV>
                <wp:extent cx="9144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E16D72" w:rsidRDefault="00E16D72">
                            <w:r>
                              <w:rPr>
                                <w:rFonts w:hint="eastAsia"/>
                              </w:rPr>
                              <w:t>公交数据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left:0;text-align:left;margin-left:89.8pt;margin-top:24.2pt;width:1in;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" filled="f" stroked="f">
                <v:textbox style="mso-fit-shape-to-text:t">
                  <w:txbxContent>
                    <w:p w:rsidR="00E16D72" w:rsidRDefault="00E16D72">
                      <w:r>
                        <w:rPr>
                          <w:rFonts w:hint="eastAsia"/>
                        </w:rPr>
                        <w:t>公交数据</w:t>
                      </w:r>
                    </w:p>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47115F68" wp14:editId="0085F0FA">
                <wp:simplePos x="0" y="0"/>
                <wp:positionH relativeFrom="column">
                  <wp:posOffset>1894205</wp:posOffset>
                </wp:positionH>
                <wp:positionV relativeFrom="paragraph">
                  <wp:posOffset>15875</wp:posOffset>
                </wp:positionV>
                <wp:extent cx="373380" cy="345440"/>
                <wp:effectExtent l="57150" t="38100" r="64770" b="73660"/>
                <wp:wrapNone/>
                <wp:docPr id="41" name="Flowchart: Magnetic Disk 41"/>
                <wp:cNvGraphicFramePr/>
                <a:graphic xmlns:a="http://schemas.openxmlformats.org/drawingml/2006/main">
                  <a:graphicData uri="http://schemas.microsoft.com/office/word/2010/wordprocessingShape">
                    <wps:wsp>
                      <wps:cNvSpPr/>
                      <wps:spPr>
                        <a:xfrm>
                          <a:off x="0" y="0"/>
                          <a:ext cx="373380" cy="345440"/>
                        </a:xfrm>
                        <a:prstGeom prst="flowChartMagneticDisk">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1656524" id="Flowchart: Magnetic Disk 41" o:spid="_x0000_s1026" type="#_x0000_t132" style="position:absolute;margin-left:149.15pt;margin-top:1.25pt;width:29.4pt;height:27.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" fillcolor="#101010 [3024]" stroked="f">
                <v:fill color2="black [3168]" rotate="t" colors="0 #454545;.5 black;1 black"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97152" behindDoc="0" locked="0" layoutInCell="1" allowOverlap="1" wp14:anchorId="2D7A5248" wp14:editId="48B3551F">
                <wp:simplePos x="0" y="0"/>
                <wp:positionH relativeFrom="column">
                  <wp:posOffset>2467988</wp:posOffset>
                </wp:positionH>
                <wp:positionV relativeFrom="paragraph">
                  <wp:posOffset>135255</wp:posOffset>
                </wp:positionV>
                <wp:extent cx="1037967" cy="131805"/>
                <wp:effectExtent l="0" t="19050" r="29210" b="40005"/>
                <wp:wrapNone/>
                <wp:docPr id="42" name="Right Arrow 42"/>
                <wp:cNvGraphicFramePr/>
                <a:graphic xmlns:a="http://schemas.openxmlformats.org/drawingml/2006/main">
                  <a:graphicData uri="http://schemas.microsoft.com/office/word/2010/wordprocessingShape">
                    <wps:wsp>
                      <wps:cNvSpPr/>
                      <wps:spPr>
                        <a:xfrm>
                          <a:off x="0" y="0"/>
                          <a:ext cx="1037967" cy="1318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2FF0AE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2" o:spid="_x0000_s1026" type="#_x0000_t13" style="position:absolute;margin-left:194.35pt;margin-top:10.65pt;width:81.75pt;height:10.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" adj="20229" fillcolor="#5b9bd5 [3204]" strokecolor="#1f4d78 [1604]" strokeweight="1pt"/>
            </w:pict>
          </mc:Fallback>
        </mc:AlternateContent>
      </w:r>
      <w:r>
        <w:rPr>
          <w:noProof/>
        </w:rPr>
        <mc:AlternateContent>
          <mc:Choice Requires="wps">
            <w:drawing>
              <wp:anchor distT="0" distB="0" distL="114300" distR="114300" simplePos="0" relativeHeight="251694080" behindDoc="0" locked="0" layoutInCell="1" allowOverlap="1" wp14:anchorId="22D557C0" wp14:editId="6D94157F">
                <wp:simplePos x="0" y="0"/>
                <wp:positionH relativeFrom="column">
                  <wp:posOffset>1408670</wp:posOffset>
                </wp:positionH>
                <wp:positionV relativeFrom="paragraph">
                  <wp:posOffset>17196</wp:posOffset>
                </wp:positionV>
                <wp:extent cx="373894" cy="345989"/>
                <wp:effectExtent l="57150" t="38100" r="64770" b="73660"/>
                <wp:wrapNone/>
                <wp:docPr id="40" name="Flowchart: Magnetic Disk 40"/>
                <wp:cNvGraphicFramePr/>
                <a:graphic xmlns:a="http://schemas.openxmlformats.org/drawingml/2006/main">
                  <a:graphicData uri="http://schemas.microsoft.com/office/word/2010/wordprocessingShape">
                    <wps:wsp>
                      <wps:cNvSpPr/>
                      <wps:spPr>
                        <a:xfrm>
                          <a:off x="0" y="0"/>
                          <a:ext cx="373894" cy="345989"/>
                        </a:xfrm>
                        <a:prstGeom prst="flowChartMagneticDisk">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3A8D5B1" id="Flowchart: Magnetic Disk 40" o:spid="_x0000_s1026" type="#_x0000_t132" style="position:absolute;margin-left:110.9pt;margin-top:1.35pt;width:29.4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" fillcolor="#101010 [3024]" stroked="f">
                <v:fill color2="black [3168]" rotate="t" colors="0 #454545;.5 black;1 black"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92032" behindDoc="0" locked="0" layoutInCell="1" allowOverlap="1" wp14:anchorId="6509A48B" wp14:editId="3DFA48A1">
                <wp:simplePos x="0" y="0"/>
                <wp:positionH relativeFrom="column">
                  <wp:posOffset>894561</wp:posOffset>
                </wp:positionH>
                <wp:positionV relativeFrom="paragraph">
                  <wp:posOffset>19925</wp:posOffset>
                </wp:positionV>
                <wp:extent cx="373894" cy="345989"/>
                <wp:effectExtent l="57150" t="38100" r="64770" b="73660"/>
                <wp:wrapNone/>
                <wp:docPr id="39" name="Flowchart: Magnetic Disk 39"/>
                <wp:cNvGraphicFramePr/>
                <a:graphic xmlns:a="http://schemas.openxmlformats.org/drawingml/2006/main">
                  <a:graphicData uri="http://schemas.microsoft.com/office/word/2010/wordprocessingShape">
                    <wps:wsp>
                      <wps:cNvSpPr/>
                      <wps:spPr>
                        <a:xfrm>
                          <a:off x="0" y="0"/>
                          <a:ext cx="373894" cy="345989"/>
                        </a:xfrm>
                        <a:prstGeom prst="flowChartMagneticDisk">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DA1F8E0" id="Flowchart: Magnetic Disk 39" o:spid="_x0000_s1026" type="#_x0000_t132" style="position:absolute;margin-left:70.45pt;margin-top:1.55pt;width:29.45pt;height:27.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" fillcolor="#101010 [3024]" stroked="f">
                <v:fill color2="black [3168]" rotate="t" colors="0 #454545;.5 black;1 black" focus="100%" type="gradient">
                  <o:fill v:ext="view" type="gradientUnscaled"/>
                </v:fill>
                <v:shadow on="t" color="black" opacity="41287f" offset="0,1.5pt"/>
              </v:shape>
            </w:pict>
          </mc:Fallback>
        </mc:AlternateContent>
      </w:r>
    </w:p>
    <w:p w:rsidR="00F474A8" w:rsidRDefault="00F474A8" w:rsidP="00E728F8">
      <w:pPr>
        <w:spacing w:line="360" w:lineRule="auto"/>
        <w:ind w:firstLineChars="200" w:firstLine="420"/>
      </w:pPr>
    </w:p>
    <w:p w:rsidR="00F474A8" w:rsidRPr="00E728F8" w:rsidRDefault="00F474A8" w:rsidP="00E728F8">
      <w:pPr>
        <w:spacing w:line="360" w:lineRule="auto"/>
        <w:ind w:firstLineChars="200" w:firstLine="420"/>
      </w:pPr>
    </w:p>
    <w:p w:rsidR="00B453FD" w:rsidRDefault="00B453FD" w:rsidP="00B453FD">
      <w:pPr>
        <w:jc w:val="center"/>
      </w:pPr>
    </w:p>
    <w:p w:rsidR="00B453FD" w:rsidRDefault="00551003" w:rsidP="0074078C">
      <w:pPr>
        <w:numPr>
          <w:ilvl w:val="0"/>
          <w:numId w:val="5"/>
        </w:numPr>
        <w:spacing w:line="360" w:lineRule="auto"/>
      </w:pPr>
      <w:r>
        <w:rPr>
          <w:rFonts w:hint="eastAsia"/>
        </w:rPr>
        <w:t>表示</w:t>
      </w:r>
      <w:r w:rsidR="00E728F8">
        <w:rPr>
          <w:rFonts w:hint="eastAsia"/>
        </w:rPr>
        <w:t>层</w:t>
      </w:r>
    </w:p>
    <w:p w:rsidR="00E728F8" w:rsidRDefault="00551003" w:rsidP="00E728F8">
      <w:pPr>
        <w:spacing w:line="360" w:lineRule="auto"/>
        <w:ind w:left="780" w:firstLineChars="200" w:firstLine="420"/>
      </w:pPr>
      <w:r>
        <w:rPr>
          <w:rFonts w:hint="eastAsia"/>
        </w:rPr>
        <w:t>表示</w:t>
      </w:r>
      <w:r w:rsidR="00E728F8">
        <w:rPr>
          <w:rFonts w:hint="eastAsia"/>
        </w:rPr>
        <w:t>层主要面向最终用户</w:t>
      </w:r>
      <w:r>
        <w:rPr>
          <w:rFonts w:hint="eastAsia"/>
        </w:rPr>
        <w:t>展示界面的层</w:t>
      </w:r>
      <w:r w:rsidR="00E728F8">
        <w:rPr>
          <w:rFonts w:hint="eastAsia"/>
        </w:rPr>
        <w:t>，包括</w:t>
      </w:r>
      <w:r>
        <w:rPr>
          <w:rFonts w:hint="eastAsia"/>
        </w:rPr>
        <w:t>所有功能页面的显示，不同终端的接入</w:t>
      </w:r>
      <w:r w:rsidR="00E728F8">
        <w:rPr>
          <w:rFonts w:hint="eastAsia"/>
        </w:rPr>
        <w:t>。</w:t>
      </w:r>
      <w:r>
        <w:rPr>
          <w:rFonts w:hint="eastAsia"/>
        </w:rPr>
        <w:t>表示</w:t>
      </w:r>
      <w:r w:rsidR="00E728F8">
        <w:rPr>
          <w:rFonts w:hint="eastAsia"/>
        </w:rPr>
        <w:t>层为用户使用本系统提供</w:t>
      </w:r>
      <w:r w:rsidR="009F1257">
        <w:rPr>
          <w:rFonts w:hint="eastAsia"/>
        </w:rPr>
        <w:t>业务操作界面，根据用户操作内容从服务层获取业务数据和服务应用，</w:t>
      </w:r>
      <w:r w:rsidR="00E728F8">
        <w:rPr>
          <w:rFonts w:hint="eastAsia"/>
        </w:rPr>
        <w:t>将结果呈现给用户。</w:t>
      </w:r>
    </w:p>
    <w:p w:rsidR="00E728F8" w:rsidRDefault="00E728F8" w:rsidP="0074078C">
      <w:pPr>
        <w:numPr>
          <w:ilvl w:val="0"/>
          <w:numId w:val="5"/>
        </w:numPr>
        <w:spacing w:line="360" w:lineRule="auto"/>
      </w:pPr>
      <w:r>
        <w:rPr>
          <w:rFonts w:hint="eastAsia"/>
        </w:rPr>
        <w:t>服务层</w:t>
      </w:r>
    </w:p>
    <w:p w:rsidR="00E728F8" w:rsidRDefault="00E728F8" w:rsidP="00BB35A2">
      <w:pPr>
        <w:spacing w:line="360" w:lineRule="auto"/>
        <w:ind w:left="780" w:firstLineChars="250" w:firstLine="525"/>
      </w:pPr>
      <w:r>
        <w:rPr>
          <w:rFonts w:hint="eastAsia"/>
        </w:rPr>
        <w:t>服务层为应用层提供业务数据和服务应用</w:t>
      </w:r>
      <w:r w:rsidR="00551003">
        <w:rPr>
          <w:rFonts w:hint="eastAsia"/>
        </w:rPr>
        <w:t>，这里多分了一个子成，</w:t>
      </w:r>
      <w:r w:rsidR="00551003">
        <w:rPr>
          <w:rFonts w:hint="eastAsia"/>
        </w:rPr>
        <w:t>HTTP</w:t>
      </w:r>
      <w:r w:rsidR="00551003">
        <w:rPr>
          <w:rFonts w:hint="eastAsia"/>
        </w:rPr>
        <w:t>服务层和地图服务层</w:t>
      </w:r>
      <w:r>
        <w:rPr>
          <w:rFonts w:hint="eastAsia"/>
        </w:rPr>
        <w:t>，</w:t>
      </w:r>
      <w:r w:rsidR="00551003">
        <w:rPr>
          <w:rFonts w:hint="eastAsia"/>
        </w:rPr>
        <w:t>这样可以方便的将系统移植到其他终端上去。然后应用服务层</w:t>
      </w:r>
      <w:r>
        <w:rPr>
          <w:rFonts w:hint="eastAsia"/>
        </w:rPr>
        <w:t>主要为</w:t>
      </w:r>
      <w:r w:rsidR="00BB35A2">
        <w:rPr>
          <w:rFonts w:hint="eastAsia"/>
        </w:rPr>
        <w:t>无界面应用服务，包括通讯服务、存储服务、数据接口服务、应用服务</w:t>
      </w:r>
      <w:r>
        <w:rPr>
          <w:rFonts w:hint="eastAsia"/>
        </w:rPr>
        <w:t>。</w:t>
      </w:r>
    </w:p>
    <w:p w:rsidR="00F803E3" w:rsidRDefault="00F803E3" w:rsidP="0074078C">
      <w:pPr>
        <w:numPr>
          <w:ilvl w:val="1"/>
          <w:numId w:val="6"/>
        </w:numPr>
        <w:spacing w:line="360" w:lineRule="auto"/>
      </w:pPr>
      <w:r>
        <w:rPr>
          <w:rFonts w:hint="eastAsia"/>
        </w:rPr>
        <w:t>服务主要接收公交企业定时上报的基础数据、业务数据，并实时存储到中心数据库中。</w:t>
      </w:r>
    </w:p>
    <w:p w:rsidR="00F803E3" w:rsidRDefault="00F803E3" w:rsidP="0074078C">
      <w:pPr>
        <w:numPr>
          <w:ilvl w:val="1"/>
          <w:numId w:val="6"/>
        </w:numPr>
        <w:spacing w:line="360" w:lineRule="auto"/>
      </w:pPr>
      <w:r>
        <w:rPr>
          <w:rFonts w:hint="eastAsia"/>
        </w:rPr>
        <w:t>应用服务主要实现</w:t>
      </w:r>
      <w:r w:rsidR="00BB35A2">
        <w:rPr>
          <w:rFonts w:hint="eastAsia"/>
        </w:rPr>
        <w:t>各种可视化报表逻辑成立，数据跳转等功能，</w:t>
      </w:r>
      <w:r>
        <w:rPr>
          <w:rFonts w:hint="eastAsia"/>
        </w:rPr>
        <w:t>包括业务数据的结转、业务计算等。</w:t>
      </w:r>
    </w:p>
    <w:p w:rsidR="00E728F8" w:rsidRDefault="00CC1D8E" w:rsidP="0074078C">
      <w:pPr>
        <w:numPr>
          <w:ilvl w:val="0"/>
          <w:numId w:val="5"/>
        </w:numPr>
        <w:spacing w:line="360" w:lineRule="auto"/>
      </w:pPr>
      <w:r>
        <w:rPr>
          <w:rFonts w:hint="eastAsia"/>
        </w:rPr>
        <w:t>数据</w:t>
      </w:r>
      <w:r w:rsidR="00E728F8">
        <w:rPr>
          <w:rFonts w:hint="eastAsia"/>
        </w:rPr>
        <w:t>层</w:t>
      </w:r>
    </w:p>
    <w:p w:rsidR="00E657B3" w:rsidRDefault="0031079B" w:rsidP="00F803E3">
      <w:pPr>
        <w:spacing w:line="360" w:lineRule="auto"/>
        <w:ind w:left="780" w:firstLineChars="200" w:firstLine="420"/>
      </w:pPr>
      <w:r>
        <w:rPr>
          <w:rFonts w:hint="eastAsia"/>
        </w:rPr>
        <w:lastRenderedPageBreak/>
        <w:t>接口层为第三</w:t>
      </w:r>
      <w:proofErr w:type="gramStart"/>
      <w:r>
        <w:rPr>
          <w:rFonts w:hint="eastAsia"/>
        </w:rPr>
        <w:t>方应用</w:t>
      </w:r>
      <w:proofErr w:type="gramEnd"/>
      <w:r>
        <w:rPr>
          <w:rFonts w:hint="eastAsia"/>
        </w:rPr>
        <w:t>服务和数据库服务</w:t>
      </w:r>
      <w:r w:rsidR="00F803E3">
        <w:rPr>
          <w:rFonts w:hint="eastAsia"/>
        </w:rPr>
        <w:t>。</w:t>
      </w:r>
      <w:r w:rsidR="00F803E3">
        <w:rPr>
          <w:rFonts w:hint="eastAsia"/>
          <w:color w:val="000080"/>
        </w:rPr>
        <w:t xml:space="preserve"> </w:t>
      </w:r>
    </w:p>
    <w:p w:rsidR="00E657B3" w:rsidRDefault="00E657B3">
      <w:pPr>
        <w:pStyle w:val="2"/>
        <w:ind w:left="578" w:hanging="578"/>
        <w:rPr>
          <w:snapToGrid/>
        </w:rPr>
      </w:pPr>
      <w:bookmarkStart w:id="57" w:name="_Toc28227137"/>
      <w:bookmarkStart w:id="58" w:name="_Toc28504845"/>
      <w:bookmarkStart w:id="59" w:name="_Toc461010748"/>
      <w:r>
        <w:rPr>
          <w:rFonts w:hint="eastAsia"/>
          <w:snapToGrid/>
        </w:rPr>
        <w:t>软件实现架构</w:t>
      </w:r>
      <w:bookmarkEnd w:id="57"/>
      <w:bookmarkEnd w:id="58"/>
      <w:bookmarkEnd w:id="59"/>
    </w:p>
    <w:p w:rsidR="00D44546" w:rsidRPr="00D44546" w:rsidRDefault="00D44546" w:rsidP="00D44546">
      <w:pPr>
        <w:spacing w:line="360" w:lineRule="auto"/>
        <w:ind w:firstLineChars="200" w:firstLine="420"/>
      </w:pPr>
      <w:r>
        <w:rPr>
          <w:rFonts w:hint="eastAsia"/>
        </w:rPr>
        <w:t>根据系统整体结构设计以及</w:t>
      </w:r>
      <w:r>
        <w:rPr>
          <w:rFonts w:hint="eastAsia"/>
        </w:rPr>
        <w:t>WEB</w:t>
      </w:r>
      <w:r w:rsidR="002D5EAA">
        <w:t>2.0</w:t>
      </w:r>
      <w:r>
        <w:rPr>
          <w:rFonts w:hint="eastAsia"/>
        </w:rPr>
        <w:t>开发架构设计思路，将软件实现划分为表示层、业务逻辑层、数据访问层，软件实现架构设计图如下：</w:t>
      </w:r>
    </w:p>
    <w:p w:rsidR="00B453FD" w:rsidRDefault="00455E84" w:rsidP="00D44546">
      <w:pPr>
        <w:jc w:val="center"/>
      </w:pPr>
      <w:r>
        <w:object w:dxaOrig="7993" w:dyaOrig="6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05pt;height:344.65pt" o:ole="">
            <v:imagedata r:id="rId13" o:title=""/>
          </v:shape>
          <o:OLEObject Type="Embed" ProgID="Visio.Drawing.11" ShapeID="_x0000_i1025" DrawAspect="Content" ObjectID="_1534752567" r:id="rId14"/>
        </w:object>
      </w:r>
    </w:p>
    <w:p w:rsidR="00455E84" w:rsidRDefault="00455E84" w:rsidP="00B453FD"/>
    <w:p w:rsidR="00455E84" w:rsidRDefault="00D44546" w:rsidP="0074078C">
      <w:pPr>
        <w:numPr>
          <w:ilvl w:val="0"/>
          <w:numId w:val="7"/>
        </w:numPr>
        <w:spacing w:line="360" w:lineRule="auto"/>
      </w:pPr>
      <w:r>
        <w:rPr>
          <w:rFonts w:hint="eastAsia"/>
        </w:rPr>
        <w:t>表示层</w:t>
      </w:r>
    </w:p>
    <w:p w:rsidR="00D44546" w:rsidRDefault="00D44546" w:rsidP="00D44546">
      <w:pPr>
        <w:spacing w:line="360" w:lineRule="auto"/>
        <w:ind w:left="780"/>
      </w:pPr>
      <w:r>
        <w:rPr>
          <w:rFonts w:hint="eastAsia"/>
        </w:rPr>
        <w:t>表示层主要实现界面展示以及简单的业务逻辑处理功能，主要包括以下几个</w:t>
      </w:r>
      <w:r w:rsidR="0089489E">
        <w:rPr>
          <w:rFonts w:hint="eastAsia"/>
        </w:rPr>
        <w:t>工程项目：</w:t>
      </w:r>
    </w:p>
    <w:p w:rsidR="0089489E" w:rsidRDefault="0089489E" w:rsidP="0074078C">
      <w:pPr>
        <w:numPr>
          <w:ilvl w:val="1"/>
          <w:numId w:val="6"/>
        </w:numPr>
        <w:spacing w:line="360" w:lineRule="auto"/>
      </w:pPr>
      <w:r>
        <w:rPr>
          <w:rFonts w:hint="eastAsia"/>
        </w:rPr>
        <w:t>UI</w:t>
      </w:r>
      <w:r>
        <w:rPr>
          <w:rFonts w:hint="eastAsia"/>
        </w:rPr>
        <w:t>界面：主要包含所有功能界面类。</w:t>
      </w:r>
    </w:p>
    <w:p w:rsidR="0089489E" w:rsidRDefault="0089489E" w:rsidP="0074078C">
      <w:pPr>
        <w:numPr>
          <w:ilvl w:val="1"/>
          <w:numId w:val="6"/>
        </w:numPr>
        <w:spacing w:line="360" w:lineRule="auto"/>
      </w:pPr>
      <w:r>
        <w:rPr>
          <w:rFonts w:hint="eastAsia"/>
        </w:rPr>
        <w:t>自定义控件：主要包含自定义的控件类。</w:t>
      </w:r>
    </w:p>
    <w:p w:rsidR="0089489E" w:rsidRDefault="0089489E" w:rsidP="0074078C">
      <w:pPr>
        <w:numPr>
          <w:ilvl w:val="1"/>
          <w:numId w:val="6"/>
        </w:numPr>
        <w:spacing w:line="360" w:lineRule="auto"/>
      </w:pPr>
      <w:r>
        <w:rPr>
          <w:rFonts w:hint="eastAsia"/>
        </w:rPr>
        <w:t>共通方法（客户端）：主要包含系统全局参数、通用接口方法和函数类。</w:t>
      </w:r>
    </w:p>
    <w:p w:rsidR="0089489E" w:rsidRDefault="0089489E" w:rsidP="0074078C">
      <w:pPr>
        <w:numPr>
          <w:ilvl w:val="1"/>
          <w:numId w:val="6"/>
        </w:numPr>
        <w:spacing w:line="360" w:lineRule="auto"/>
      </w:pPr>
      <w:r>
        <w:rPr>
          <w:rFonts w:hint="eastAsia"/>
        </w:rPr>
        <w:t>WCF</w:t>
      </w:r>
      <w:r>
        <w:rPr>
          <w:rFonts w:hint="eastAsia"/>
        </w:rPr>
        <w:t>服务接口：主要包含数据库获取数据的业务接口。</w:t>
      </w:r>
    </w:p>
    <w:p w:rsidR="0089489E" w:rsidRDefault="0089489E" w:rsidP="0074078C">
      <w:pPr>
        <w:numPr>
          <w:ilvl w:val="1"/>
          <w:numId w:val="6"/>
        </w:numPr>
        <w:spacing w:line="360" w:lineRule="auto"/>
      </w:pPr>
      <w:r>
        <w:rPr>
          <w:rFonts w:hint="eastAsia"/>
        </w:rPr>
        <w:t>界面全局类：主要包含客户端界面控制的接口类，如界面控件验证、数据显示格式化等</w:t>
      </w:r>
    </w:p>
    <w:p w:rsidR="0089489E" w:rsidRDefault="0089489E" w:rsidP="0074078C">
      <w:pPr>
        <w:numPr>
          <w:ilvl w:val="1"/>
          <w:numId w:val="6"/>
        </w:numPr>
        <w:spacing w:line="360" w:lineRule="auto"/>
      </w:pPr>
      <w:r>
        <w:rPr>
          <w:rFonts w:hint="eastAsia"/>
        </w:rPr>
        <w:t>业务实体类：</w:t>
      </w:r>
      <w:r>
        <w:rPr>
          <w:rFonts w:hint="eastAsia"/>
        </w:rPr>
        <w:t>WCF</w:t>
      </w:r>
      <w:r>
        <w:rPr>
          <w:rFonts w:hint="eastAsia"/>
        </w:rPr>
        <w:t>服务数据传输的业务实体类，供客户端、服务端使用。</w:t>
      </w:r>
    </w:p>
    <w:p w:rsidR="0089489E" w:rsidRPr="0089489E" w:rsidRDefault="0089489E" w:rsidP="0074078C">
      <w:pPr>
        <w:numPr>
          <w:ilvl w:val="1"/>
          <w:numId w:val="6"/>
        </w:numPr>
        <w:spacing w:line="360" w:lineRule="auto"/>
      </w:pPr>
      <w:r>
        <w:rPr>
          <w:rFonts w:hint="eastAsia"/>
        </w:rPr>
        <w:t>实时数据处理：提供车辆实时数据接收、解包处理的类。为了实现数据通讯协议扩展需要，</w:t>
      </w:r>
      <w:r>
        <w:rPr>
          <w:rFonts w:hint="eastAsia"/>
        </w:rPr>
        <w:lastRenderedPageBreak/>
        <w:t>系统采用动态加载和接口设计方法，方便后期与第三方通讯服务协议进行通讯。</w:t>
      </w:r>
    </w:p>
    <w:p w:rsidR="00D44546" w:rsidRDefault="00D44546" w:rsidP="0074078C">
      <w:pPr>
        <w:numPr>
          <w:ilvl w:val="0"/>
          <w:numId w:val="7"/>
        </w:numPr>
        <w:spacing w:line="360" w:lineRule="auto"/>
      </w:pPr>
      <w:r>
        <w:rPr>
          <w:rFonts w:hint="eastAsia"/>
        </w:rPr>
        <w:t>业务逻辑层</w:t>
      </w:r>
    </w:p>
    <w:p w:rsidR="0089489E" w:rsidRDefault="0089489E" w:rsidP="0089489E">
      <w:pPr>
        <w:spacing w:line="360" w:lineRule="auto"/>
        <w:ind w:left="780"/>
      </w:pPr>
      <w:r>
        <w:rPr>
          <w:rFonts w:hint="eastAsia"/>
        </w:rPr>
        <w:t>业务逻辑层主要实现系统业务逻辑处理功能，主要包括以下几个工程项目：</w:t>
      </w:r>
    </w:p>
    <w:p w:rsidR="0089489E" w:rsidRDefault="00713FCE" w:rsidP="0074078C">
      <w:pPr>
        <w:numPr>
          <w:ilvl w:val="1"/>
          <w:numId w:val="6"/>
        </w:numPr>
        <w:spacing w:line="360" w:lineRule="auto"/>
      </w:pPr>
      <w:r>
        <w:rPr>
          <w:rFonts w:hint="eastAsia"/>
        </w:rPr>
        <w:t>业务全局类：主要包含服务端系统全局参数和访问接口，如数据缓存、字典访问、错误和日志输出等。</w:t>
      </w:r>
    </w:p>
    <w:p w:rsidR="00713FCE" w:rsidRDefault="00713FCE" w:rsidP="0074078C">
      <w:pPr>
        <w:numPr>
          <w:ilvl w:val="1"/>
          <w:numId w:val="6"/>
        </w:numPr>
        <w:spacing w:line="360" w:lineRule="auto"/>
      </w:pPr>
      <w:r>
        <w:rPr>
          <w:rFonts w:hint="eastAsia"/>
        </w:rPr>
        <w:t>数据缓存类：主要包含需要缓存的数据实体，包括系统菜单、用户权限、字典参数等。</w:t>
      </w:r>
    </w:p>
    <w:p w:rsidR="00713FCE" w:rsidRDefault="00713FCE" w:rsidP="0074078C">
      <w:pPr>
        <w:numPr>
          <w:ilvl w:val="1"/>
          <w:numId w:val="6"/>
        </w:numPr>
        <w:spacing w:line="360" w:lineRule="auto"/>
      </w:pPr>
      <w:r>
        <w:rPr>
          <w:rFonts w:hint="eastAsia"/>
        </w:rPr>
        <w:t>共通方法（</w:t>
      </w:r>
      <w:r w:rsidR="0070586A">
        <w:rPr>
          <w:rFonts w:hint="eastAsia"/>
        </w:rPr>
        <w:t>服务</w:t>
      </w:r>
      <w:r>
        <w:rPr>
          <w:rFonts w:hint="eastAsia"/>
        </w:rPr>
        <w:t>端）：主要包含</w:t>
      </w:r>
      <w:r w:rsidR="0070586A">
        <w:rPr>
          <w:rFonts w:hint="eastAsia"/>
        </w:rPr>
        <w:t>服务端的</w:t>
      </w:r>
      <w:r>
        <w:rPr>
          <w:rFonts w:hint="eastAsia"/>
        </w:rPr>
        <w:t>通用接口方法和函数类。</w:t>
      </w:r>
    </w:p>
    <w:p w:rsidR="00713FCE" w:rsidRDefault="00713FCE" w:rsidP="0074078C">
      <w:pPr>
        <w:numPr>
          <w:ilvl w:val="1"/>
          <w:numId w:val="6"/>
        </w:numPr>
        <w:spacing w:line="360" w:lineRule="auto"/>
      </w:pPr>
      <w:r>
        <w:rPr>
          <w:rFonts w:hint="eastAsia"/>
        </w:rPr>
        <w:t>业务实体类：</w:t>
      </w:r>
      <w:r w:rsidR="0070586A">
        <w:rPr>
          <w:rFonts w:hint="eastAsia"/>
        </w:rPr>
        <w:t>WCF</w:t>
      </w:r>
      <w:r w:rsidR="0070586A">
        <w:rPr>
          <w:rFonts w:hint="eastAsia"/>
        </w:rPr>
        <w:t>服务数据传输的业务实体类，供客户端、服务端使用。</w:t>
      </w:r>
    </w:p>
    <w:p w:rsidR="00713FCE" w:rsidRDefault="00713FCE" w:rsidP="0074078C">
      <w:pPr>
        <w:numPr>
          <w:ilvl w:val="1"/>
          <w:numId w:val="6"/>
        </w:numPr>
        <w:spacing w:line="360" w:lineRule="auto"/>
      </w:pPr>
      <w:r>
        <w:rPr>
          <w:rFonts w:hint="eastAsia"/>
        </w:rPr>
        <w:t>数据访问类：</w:t>
      </w:r>
      <w:r w:rsidR="0070586A">
        <w:rPr>
          <w:rFonts w:hint="eastAsia"/>
        </w:rPr>
        <w:t>主要包含数据库访问的数据接口，这些接口通过调用</w:t>
      </w:r>
      <w:proofErr w:type="spellStart"/>
      <w:r w:rsidR="0070586A">
        <w:rPr>
          <w:rFonts w:hint="eastAsia"/>
        </w:rPr>
        <w:t>NUnivap</w:t>
      </w:r>
      <w:proofErr w:type="spellEnd"/>
      <w:proofErr w:type="gramStart"/>
      <w:r w:rsidR="0070586A">
        <w:rPr>
          <w:rFonts w:hint="eastAsia"/>
        </w:rPr>
        <w:t>类访问</w:t>
      </w:r>
      <w:proofErr w:type="gramEnd"/>
      <w:r w:rsidR="0070586A">
        <w:rPr>
          <w:rFonts w:hint="eastAsia"/>
        </w:rPr>
        <w:t>数据库，获取所需的业务数据，并打包成实体集合，返回给客户端。</w:t>
      </w:r>
    </w:p>
    <w:p w:rsidR="00713FCE" w:rsidRPr="0089489E" w:rsidRDefault="00713FCE" w:rsidP="0074078C">
      <w:pPr>
        <w:numPr>
          <w:ilvl w:val="1"/>
          <w:numId w:val="6"/>
        </w:numPr>
        <w:spacing w:line="360" w:lineRule="auto"/>
      </w:pPr>
      <w:r>
        <w:rPr>
          <w:rFonts w:hint="eastAsia"/>
        </w:rPr>
        <w:t>GIS</w:t>
      </w:r>
      <w:r>
        <w:rPr>
          <w:rFonts w:hint="eastAsia"/>
        </w:rPr>
        <w:t>接口类：</w:t>
      </w:r>
      <w:r w:rsidR="0070586A">
        <w:rPr>
          <w:rFonts w:hint="eastAsia"/>
        </w:rPr>
        <w:t>主要包含</w:t>
      </w:r>
      <w:r w:rsidR="004723E4">
        <w:rPr>
          <w:rFonts w:hint="eastAsia"/>
        </w:rPr>
        <w:t>高德地图</w:t>
      </w:r>
      <w:r w:rsidR="0070586A">
        <w:rPr>
          <w:rFonts w:hint="eastAsia"/>
        </w:rPr>
        <w:t>服务访问接口类。</w:t>
      </w:r>
    </w:p>
    <w:p w:rsidR="00D44546" w:rsidRDefault="00D44546" w:rsidP="0074078C">
      <w:pPr>
        <w:numPr>
          <w:ilvl w:val="0"/>
          <w:numId w:val="7"/>
        </w:numPr>
        <w:spacing w:line="360" w:lineRule="auto"/>
      </w:pPr>
      <w:r>
        <w:rPr>
          <w:rFonts w:hint="eastAsia"/>
        </w:rPr>
        <w:t>数据访问层</w:t>
      </w:r>
    </w:p>
    <w:p w:rsidR="0070586A" w:rsidRDefault="0070586A" w:rsidP="00BC3C37">
      <w:pPr>
        <w:spacing w:line="360" w:lineRule="auto"/>
        <w:ind w:left="780" w:firstLineChars="200" w:firstLine="420"/>
      </w:pPr>
      <w:r>
        <w:rPr>
          <w:rFonts w:hint="eastAsia"/>
        </w:rPr>
        <w:t>数据访问层主要实现数据库访问、</w:t>
      </w:r>
      <w:r w:rsidR="009A01A6">
        <w:rPr>
          <w:rFonts w:hint="eastAsia"/>
        </w:rPr>
        <w:t>高德</w:t>
      </w:r>
      <w:r>
        <w:rPr>
          <w:rFonts w:hint="eastAsia"/>
        </w:rPr>
        <w:t>服务访问、数据通讯访问等。</w:t>
      </w:r>
      <w:r w:rsidR="00BC3C37">
        <w:rPr>
          <w:rFonts w:hint="eastAsia"/>
        </w:rPr>
        <w:t>这些服务采用我公司已有产品或客户提供的第三方接口，主要包括：</w:t>
      </w:r>
    </w:p>
    <w:p w:rsidR="00BC3C37" w:rsidRDefault="00BC3C37" w:rsidP="0074078C">
      <w:pPr>
        <w:numPr>
          <w:ilvl w:val="1"/>
          <w:numId w:val="6"/>
        </w:numPr>
        <w:spacing w:line="360" w:lineRule="auto"/>
      </w:pPr>
      <w:r>
        <w:rPr>
          <w:rFonts w:hint="eastAsia"/>
        </w:rPr>
        <w:t>数据库访问：采用</w:t>
      </w:r>
      <w:r w:rsidR="008C6F86">
        <w:rPr>
          <w:rFonts w:hint="eastAsia"/>
        </w:rPr>
        <w:t>ORACLE</w:t>
      </w:r>
      <w:r w:rsidR="00104577">
        <w:t xml:space="preserve"> ODP</w:t>
      </w:r>
      <w:r w:rsidR="00503EC4">
        <w:t>专用数据库访问驱动</w:t>
      </w:r>
      <w:r>
        <w:rPr>
          <w:rFonts w:hint="eastAsia"/>
        </w:rPr>
        <w:t>进行数据库访问，支持</w:t>
      </w:r>
      <w:r>
        <w:rPr>
          <w:rFonts w:hint="eastAsia"/>
        </w:rPr>
        <w:t>Oracle</w:t>
      </w:r>
      <w:r>
        <w:rPr>
          <w:rFonts w:hint="eastAsia"/>
        </w:rPr>
        <w:t>、</w:t>
      </w:r>
      <w:r>
        <w:rPr>
          <w:rFonts w:hint="eastAsia"/>
        </w:rPr>
        <w:t>SQL Server</w:t>
      </w:r>
      <w:r>
        <w:rPr>
          <w:rFonts w:hint="eastAsia"/>
        </w:rPr>
        <w:t>的数据库访问。</w:t>
      </w:r>
    </w:p>
    <w:p w:rsidR="00BC3C37" w:rsidRDefault="00BC3C37" w:rsidP="0074078C">
      <w:pPr>
        <w:numPr>
          <w:ilvl w:val="1"/>
          <w:numId w:val="6"/>
        </w:numPr>
        <w:spacing w:line="360" w:lineRule="auto"/>
      </w:pPr>
      <w:r>
        <w:rPr>
          <w:rFonts w:hint="eastAsia"/>
        </w:rPr>
        <w:t>GIS</w:t>
      </w:r>
      <w:r>
        <w:rPr>
          <w:rFonts w:hint="eastAsia"/>
        </w:rPr>
        <w:t>服务：采用</w:t>
      </w:r>
      <w:r w:rsidR="00107A19">
        <w:rPr>
          <w:rFonts w:hint="eastAsia"/>
        </w:rPr>
        <w:t>高德地图</w:t>
      </w:r>
      <w:r w:rsidR="00107A19">
        <w:t xml:space="preserve">.net </w:t>
      </w:r>
      <w:r w:rsidR="00107A19">
        <w:rPr>
          <w:rFonts w:hint="eastAsia"/>
        </w:rPr>
        <w:t>API</w:t>
      </w:r>
      <w:r w:rsidR="00107A19">
        <w:rPr>
          <w:rFonts w:hint="eastAsia"/>
        </w:rPr>
        <w:t>实现后台</w:t>
      </w:r>
      <w:r>
        <w:rPr>
          <w:rFonts w:hint="eastAsia"/>
        </w:rPr>
        <w:t>服务</w:t>
      </w:r>
      <w:r w:rsidR="00107A19">
        <w:rPr>
          <w:rFonts w:hint="eastAsia"/>
        </w:rPr>
        <w:t>接口</w:t>
      </w:r>
      <w:r>
        <w:rPr>
          <w:rFonts w:hint="eastAsia"/>
        </w:rPr>
        <w:t>，</w:t>
      </w:r>
      <w:proofErr w:type="spellStart"/>
      <w:r w:rsidR="00107A19">
        <w:rPr>
          <w:rFonts w:hint="eastAsia"/>
        </w:rPr>
        <w:t>javascript</w:t>
      </w:r>
      <w:proofErr w:type="spellEnd"/>
      <w:r w:rsidR="00107A19">
        <w:t xml:space="preserve"> API</w:t>
      </w:r>
      <w:r w:rsidR="00107A19">
        <w:t>进行前端客户交互处理</w:t>
      </w:r>
      <w:r>
        <w:rPr>
          <w:rFonts w:hint="eastAsia"/>
        </w:rPr>
        <w:t>。</w:t>
      </w:r>
    </w:p>
    <w:p w:rsidR="00BC3C37" w:rsidRPr="00BC3C37" w:rsidRDefault="00BC3C37" w:rsidP="0074078C">
      <w:pPr>
        <w:numPr>
          <w:ilvl w:val="1"/>
          <w:numId w:val="6"/>
        </w:numPr>
        <w:spacing w:line="360" w:lineRule="auto"/>
      </w:pPr>
      <w:r>
        <w:rPr>
          <w:rFonts w:hint="eastAsia"/>
        </w:rPr>
        <w:t>数据通</w:t>
      </w:r>
      <w:r w:rsidR="00107A19">
        <w:rPr>
          <w:rFonts w:hint="eastAsia"/>
        </w:rPr>
        <w:t>讯服务：采用我公司的信息交换服务产品，实现从公交企业接收车辆数据，并缓存在系统独立服务器上，对公交系统不会产生任何的影响</w:t>
      </w:r>
      <w:r>
        <w:rPr>
          <w:rFonts w:hint="eastAsia"/>
        </w:rPr>
        <w:t>。</w:t>
      </w:r>
    </w:p>
    <w:p w:rsidR="00E657B3" w:rsidRDefault="0070586A" w:rsidP="0070586A">
      <w:pPr>
        <w:rPr>
          <w:color w:val="000080"/>
        </w:rPr>
      </w:pPr>
      <w:r>
        <w:rPr>
          <w:rFonts w:hint="eastAsia"/>
          <w:color w:val="000080"/>
        </w:rPr>
        <w:t xml:space="preserve">     </w:t>
      </w:r>
    </w:p>
    <w:p w:rsidR="00E657B3" w:rsidRDefault="00E657B3">
      <w:pPr>
        <w:pStyle w:val="2"/>
        <w:ind w:left="578" w:hanging="578"/>
        <w:rPr>
          <w:snapToGrid/>
        </w:rPr>
      </w:pPr>
      <w:bookmarkStart w:id="60" w:name="_Toc28227138"/>
      <w:bookmarkStart w:id="61" w:name="_Toc28504846"/>
      <w:bookmarkStart w:id="62" w:name="_Toc461010749"/>
      <w:r>
        <w:rPr>
          <w:rFonts w:hint="eastAsia"/>
          <w:snapToGrid/>
        </w:rPr>
        <w:lastRenderedPageBreak/>
        <w:t>硬件架构</w:t>
      </w:r>
      <w:bookmarkEnd w:id="60"/>
      <w:bookmarkEnd w:id="61"/>
      <w:bookmarkEnd w:id="62"/>
    </w:p>
    <w:p w:rsidR="009B0FB6" w:rsidRDefault="004B5726" w:rsidP="009B0FB6">
      <w:r>
        <w:rPr>
          <w:noProof/>
        </w:rPr>
        <w:drawing>
          <wp:inline distT="0" distB="0" distL="0" distR="0">
            <wp:extent cx="5973445" cy="36830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3445" cy="3683000"/>
                    </a:xfrm>
                    <a:prstGeom prst="rect">
                      <a:avLst/>
                    </a:prstGeom>
                    <a:noFill/>
                    <a:ln>
                      <a:noFill/>
                    </a:ln>
                  </pic:spPr>
                </pic:pic>
              </a:graphicData>
            </a:graphic>
          </wp:inline>
        </w:drawing>
      </w:r>
    </w:p>
    <w:p w:rsidR="00426B37" w:rsidRDefault="00426B37" w:rsidP="009B0FB6"/>
    <w:p w:rsidR="00426B37" w:rsidRPr="009B0FB6" w:rsidRDefault="00426B37" w:rsidP="009B0FB6">
      <w:r>
        <w:rPr>
          <w:rFonts w:hint="eastAsia"/>
          <w:noProof/>
          <w:sz w:val="28"/>
          <w:szCs w:val="36"/>
        </w:rPr>
        <w:drawing>
          <wp:inline distT="0" distB="0" distL="0" distR="0">
            <wp:extent cx="5303520" cy="3291840"/>
            <wp:effectExtent l="0" t="0" r="0" b="3810"/>
            <wp:docPr id="52" name="Picture 52" descr="公交监管数据同步方案2016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公交监管数据同步方案201606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3520" cy="3291840"/>
                    </a:xfrm>
                    <a:prstGeom prst="rect">
                      <a:avLst/>
                    </a:prstGeom>
                    <a:noFill/>
                    <a:ln>
                      <a:noFill/>
                    </a:ln>
                  </pic:spPr>
                </pic:pic>
              </a:graphicData>
            </a:graphic>
          </wp:inline>
        </w:drawing>
      </w:r>
    </w:p>
    <w:p w:rsidR="00754779" w:rsidRDefault="00754779" w:rsidP="00754779">
      <w:r>
        <w:rPr>
          <w:rFonts w:hint="eastAsia"/>
        </w:rPr>
        <w:t>在现有系统基础上增加前置数据库和计算服务器，将大数据量计算和传输数据在公交集团端进行预处理，交</w:t>
      </w:r>
      <w:proofErr w:type="gramStart"/>
      <w:r>
        <w:rPr>
          <w:rFonts w:hint="eastAsia"/>
        </w:rPr>
        <w:t>委中心</w:t>
      </w:r>
      <w:proofErr w:type="gramEnd"/>
      <w:r>
        <w:rPr>
          <w:rFonts w:hint="eastAsia"/>
        </w:rPr>
        <w:t>进行最终数据加工。</w:t>
      </w:r>
    </w:p>
    <w:p w:rsidR="00754779" w:rsidRDefault="00754779" w:rsidP="00754779">
      <w:pPr>
        <w:numPr>
          <w:ilvl w:val="0"/>
          <w:numId w:val="23"/>
        </w:numPr>
        <w:ind w:firstLine="420"/>
      </w:pPr>
      <w:r>
        <w:rPr>
          <w:rFonts w:hint="eastAsia"/>
        </w:rPr>
        <w:t>在公交数据中心增加同步前置数据库，解决前端大数据长时间访问和计算工作，只向其后端同步计算后的结果数据并在空闲时间同步需要长期保存的历史基础数据；</w:t>
      </w:r>
    </w:p>
    <w:p w:rsidR="00754779" w:rsidRDefault="00754779" w:rsidP="00754779">
      <w:pPr>
        <w:numPr>
          <w:ilvl w:val="0"/>
          <w:numId w:val="23"/>
        </w:numPr>
        <w:ind w:firstLine="420"/>
      </w:pPr>
      <w:r>
        <w:rPr>
          <w:rFonts w:hint="eastAsia"/>
        </w:rPr>
        <w:t>与</w:t>
      </w:r>
      <w:proofErr w:type="gramStart"/>
      <w:r>
        <w:rPr>
          <w:rFonts w:hint="eastAsia"/>
        </w:rPr>
        <w:t>公交各</w:t>
      </w:r>
      <w:proofErr w:type="gramEnd"/>
      <w:r>
        <w:rPr>
          <w:rFonts w:hint="eastAsia"/>
        </w:rPr>
        <w:t>系统约定同步周期，同步方式为中间</w:t>
      </w:r>
      <w:proofErr w:type="gramStart"/>
      <w:r>
        <w:rPr>
          <w:rFonts w:hint="eastAsia"/>
        </w:rPr>
        <w:t>库访问各</w:t>
      </w:r>
      <w:proofErr w:type="gramEnd"/>
      <w:r>
        <w:rPr>
          <w:rFonts w:hint="eastAsia"/>
        </w:rPr>
        <w:t>子系统相关数据表拉取数据，时间定于每</w:t>
      </w:r>
      <w:r>
        <w:rPr>
          <w:rFonts w:hint="eastAsia"/>
        </w:rPr>
        <w:lastRenderedPageBreak/>
        <w:t>日中午</w:t>
      </w:r>
      <w:r>
        <w:rPr>
          <w:rFonts w:hint="eastAsia"/>
        </w:rPr>
        <w:t>12:00</w:t>
      </w:r>
      <w:r>
        <w:rPr>
          <w:rFonts w:hint="eastAsia"/>
        </w:rPr>
        <w:t>——</w:t>
      </w:r>
      <w:r>
        <w:rPr>
          <w:rFonts w:hint="eastAsia"/>
        </w:rPr>
        <w:t>13:00</w:t>
      </w:r>
      <w:r>
        <w:rPr>
          <w:rFonts w:hint="eastAsia"/>
        </w:rPr>
        <w:t>，中间</w:t>
      </w:r>
      <w:proofErr w:type="gramStart"/>
      <w:r>
        <w:rPr>
          <w:rFonts w:hint="eastAsia"/>
        </w:rPr>
        <w:t>库获得</w:t>
      </w:r>
      <w:proofErr w:type="gramEnd"/>
      <w:r>
        <w:rPr>
          <w:rFonts w:hint="eastAsia"/>
        </w:rPr>
        <w:t>当日数据后添加记录时间戳和有效标志。基础数据则直接清空中间</w:t>
      </w:r>
      <w:proofErr w:type="gramStart"/>
      <w:r>
        <w:rPr>
          <w:rFonts w:hint="eastAsia"/>
        </w:rPr>
        <w:t>库相关表重新</w:t>
      </w:r>
      <w:proofErr w:type="gramEnd"/>
      <w:r>
        <w:rPr>
          <w:rFonts w:hint="eastAsia"/>
        </w:rPr>
        <w:t>记录，评估分析系统同步时清楚原始数据后记录；</w:t>
      </w:r>
    </w:p>
    <w:p w:rsidR="00754779" w:rsidRDefault="00754779" w:rsidP="00754779">
      <w:pPr>
        <w:numPr>
          <w:ilvl w:val="0"/>
          <w:numId w:val="23"/>
        </w:numPr>
        <w:ind w:firstLine="420"/>
      </w:pPr>
      <w:r>
        <w:rPr>
          <w:rFonts w:hint="eastAsia"/>
        </w:rPr>
        <w:t>评估分析系统同步时间定于每日中午</w:t>
      </w:r>
      <w:r>
        <w:rPr>
          <w:rFonts w:hint="eastAsia"/>
        </w:rPr>
        <w:t>23:00</w:t>
      </w:r>
      <w:r>
        <w:rPr>
          <w:rFonts w:hint="eastAsia"/>
        </w:rPr>
        <w:t>——</w:t>
      </w:r>
      <w:r>
        <w:rPr>
          <w:rFonts w:hint="eastAsia"/>
        </w:rPr>
        <w:t>0:00</w:t>
      </w:r>
      <w:r>
        <w:rPr>
          <w:rFonts w:hint="eastAsia"/>
        </w:rPr>
        <w:t>；</w:t>
      </w:r>
    </w:p>
    <w:p w:rsidR="00754779" w:rsidRDefault="00754779" w:rsidP="00754779">
      <w:pPr>
        <w:numPr>
          <w:ilvl w:val="0"/>
          <w:numId w:val="23"/>
        </w:numPr>
        <w:ind w:firstLine="420"/>
      </w:pPr>
      <w:r>
        <w:rPr>
          <w:rFonts w:hint="eastAsia"/>
        </w:rPr>
        <w:t>评估分析系统数据计算时间定于每日凌晨</w:t>
      </w:r>
      <w:r>
        <w:rPr>
          <w:rFonts w:hint="eastAsia"/>
        </w:rPr>
        <w:t>2:00</w:t>
      </w:r>
      <w:r>
        <w:rPr>
          <w:rFonts w:hint="eastAsia"/>
        </w:rPr>
        <w:t>——</w:t>
      </w:r>
      <w:r>
        <w:rPr>
          <w:rFonts w:hint="eastAsia"/>
        </w:rPr>
        <w:t>8:00</w:t>
      </w:r>
      <w:r>
        <w:rPr>
          <w:rFonts w:hint="eastAsia"/>
        </w:rPr>
        <w:t>，多任务按计算工作量排序分别执行，遵照由简到繁、由快到慢，先执行运算量小的任务；</w:t>
      </w:r>
    </w:p>
    <w:p w:rsidR="00754779" w:rsidRDefault="00754779" w:rsidP="00754779">
      <w:pPr>
        <w:numPr>
          <w:ilvl w:val="0"/>
          <w:numId w:val="23"/>
        </w:numPr>
        <w:ind w:firstLine="420"/>
      </w:pPr>
      <w:r>
        <w:rPr>
          <w:rFonts w:hint="eastAsia"/>
        </w:rPr>
        <w:t>经常性查询将查询作为任务自动执行，定时保存执行结果，减少临时查询工作量，降低资源占用风险。</w:t>
      </w:r>
    </w:p>
    <w:p w:rsidR="00D13FDD" w:rsidRPr="00D13FDD" w:rsidRDefault="00D13FDD" w:rsidP="00754779">
      <w:pPr>
        <w:spacing w:line="360" w:lineRule="auto"/>
        <w:ind w:left="851"/>
      </w:pPr>
    </w:p>
    <w:p w:rsidR="00E657B3" w:rsidRDefault="00E657B3">
      <w:pPr>
        <w:pStyle w:val="2"/>
        <w:ind w:left="578" w:hanging="578"/>
        <w:rPr>
          <w:snapToGrid/>
        </w:rPr>
      </w:pPr>
      <w:bookmarkStart w:id="63" w:name="_Toc28227139"/>
      <w:bookmarkStart w:id="64" w:name="_Toc28504847"/>
      <w:bookmarkStart w:id="65" w:name="_Toc461010750"/>
      <w:r>
        <w:rPr>
          <w:rFonts w:hint="eastAsia"/>
          <w:snapToGrid/>
        </w:rPr>
        <w:t>用户接口</w:t>
      </w:r>
      <w:bookmarkEnd w:id="63"/>
      <w:bookmarkEnd w:id="64"/>
      <w:bookmarkEnd w:id="65"/>
    </w:p>
    <w:p w:rsidR="00E657B3" w:rsidRPr="00D13FDD" w:rsidRDefault="00D13FDD" w:rsidP="00D13FDD">
      <w:pPr>
        <w:pStyle w:val="af"/>
      </w:pPr>
      <w:r w:rsidRPr="00D13FDD">
        <w:rPr>
          <w:rFonts w:hint="eastAsia"/>
        </w:rPr>
        <w:t>根据用户操作权限显示用户操作界面。界面样式和布局由系统管理员预先定制。</w:t>
      </w:r>
    </w:p>
    <w:p w:rsidR="00E657B3" w:rsidRDefault="00E657B3">
      <w:pPr>
        <w:pStyle w:val="2"/>
        <w:ind w:left="578" w:hanging="578"/>
        <w:rPr>
          <w:snapToGrid/>
        </w:rPr>
      </w:pPr>
      <w:bookmarkStart w:id="66" w:name="_Toc509128178"/>
      <w:bookmarkStart w:id="67" w:name="_Toc28227140"/>
      <w:bookmarkStart w:id="68" w:name="_Toc28504848"/>
      <w:bookmarkStart w:id="69" w:name="_Toc461010751"/>
      <w:r>
        <w:rPr>
          <w:rFonts w:hint="eastAsia"/>
          <w:snapToGrid/>
        </w:rPr>
        <w:t>开发基础设施</w:t>
      </w:r>
      <w:bookmarkEnd w:id="66"/>
      <w:bookmarkEnd w:id="67"/>
      <w:bookmarkEnd w:id="68"/>
      <w:bookmarkEnd w:id="69"/>
    </w:p>
    <w:p w:rsidR="00E657B3" w:rsidRDefault="00E657B3">
      <w:pPr>
        <w:pStyle w:val="3"/>
        <w:rPr>
          <w:lang w:eastAsia="zh-CN"/>
        </w:rPr>
      </w:pPr>
      <w:bookmarkStart w:id="70" w:name="_Toc461010752"/>
      <w:r>
        <w:rPr>
          <w:rFonts w:hint="eastAsia"/>
          <w:lang w:eastAsia="zh-CN"/>
        </w:rPr>
        <w:t>开发环境配置</w:t>
      </w:r>
      <w:bookmarkEnd w:id="70"/>
    </w:p>
    <w:p w:rsidR="00D13FDD" w:rsidRDefault="00D13FDD" w:rsidP="00D13FDD">
      <w:pPr>
        <w:pStyle w:val="ae"/>
      </w:pPr>
      <w:r>
        <w:rPr>
          <w:rFonts w:hint="eastAsia"/>
        </w:rPr>
        <w:t>表</w:t>
      </w:r>
      <w:r>
        <w:rPr>
          <w:rFonts w:hint="eastAsia"/>
        </w:rPr>
        <w:t xml:space="preserve"> </w:t>
      </w:r>
      <w:r w:rsidR="00DE00D5">
        <w:fldChar w:fldCharType="begin"/>
      </w:r>
      <w:r w:rsidR="00DE00D5">
        <w:instrText xml:space="preserve"> STYLEREF 1 \s </w:instrText>
      </w:r>
      <w:r w:rsidR="00DE00D5">
        <w:fldChar w:fldCharType="separate"/>
      </w:r>
      <w:r>
        <w:rPr>
          <w:noProof/>
        </w:rPr>
        <w:t>4</w:t>
      </w:r>
      <w:r w:rsidR="00DE00D5">
        <w:rPr>
          <w:noProof/>
        </w:rPr>
        <w:fldChar w:fldCharType="end"/>
      </w:r>
      <w:r>
        <w:noBreakHyphen/>
      </w:r>
      <w:r>
        <w:fldChar w:fldCharType="begin"/>
      </w:r>
      <w:r>
        <w:instrText xml:space="preserve"> 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开发环境配置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4086"/>
        <w:gridCol w:w="4355"/>
      </w:tblGrid>
      <w:tr w:rsidR="00D13FDD" w:rsidRPr="00555133" w:rsidTr="005E3CEA">
        <w:tc>
          <w:tcPr>
            <w:tcW w:w="641" w:type="pct"/>
            <w:shd w:val="clear" w:color="auto" w:fill="D9D9D9"/>
          </w:tcPr>
          <w:p w:rsidR="00D13FDD" w:rsidRPr="00555133" w:rsidRDefault="00D13FDD" w:rsidP="0074078C">
            <w:pPr>
              <w:pStyle w:val="-0"/>
              <w:rPr>
                <w:lang w:eastAsia="zh-CN"/>
              </w:rPr>
            </w:pPr>
            <w:r w:rsidRPr="00555133">
              <w:rPr>
                <w:rFonts w:hint="eastAsia"/>
                <w:lang w:eastAsia="zh-CN"/>
              </w:rPr>
              <w:t>类别</w:t>
            </w:r>
          </w:p>
        </w:tc>
        <w:tc>
          <w:tcPr>
            <w:tcW w:w="2110" w:type="pct"/>
            <w:shd w:val="clear" w:color="auto" w:fill="D9D9D9"/>
          </w:tcPr>
          <w:p w:rsidR="00D13FDD" w:rsidRPr="00555133" w:rsidRDefault="00D13FDD" w:rsidP="0074078C">
            <w:pPr>
              <w:pStyle w:val="-0"/>
              <w:rPr>
                <w:lang w:eastAsia="zh-CN"/>
              </w:rPr>
            </w:pPr>
            <w:r w:rsidRPr="00555133">
              <w:rPr>
                <w:rFonts w:hint="eastAsia"/>
                <w:lang w:eastAsia="zh-CN"/>
              </w:rPr>
              <w:t>标准配置</w:t>
            </w:r>
          </w:p>
        </w:tc>
        <w:tc>
          <w:tcPr>
            <w:tcW w:w="2249" w:type="pct"/>
            <w:shd w:val="clear" w:color="auto" w:fill="D9D9D9"/>
          </w:tcPr>
          <w:p w:rsidR="00D13FDD" w:rsidRPr="00555133" w:rsidRDefault="00D13FDD" w:rsidP="0074078C">
            <w:pPr>
              <w:pStyle w:val="-0"/>
              <w:rPr>
                <w:lang w:eastAsia="zh-CN"/>
              </w:rPr>
            </w:pPr>
            <w:r w:rsidRPr="00555133">
              <w:rPr>
                <w:rFonts w:hint="eastAsia"/>
                <w:lang w:eastAsia="zh-CN"/>
              </w:rPr>
              <w:t>最低配置</w:t>
            </w:r>
          </w:p>
        </w:tc>
      </w:tr>
      <w:tr w:rsidR="007078BE" w:rsidRPr="00555133" w:rsidTr="005E3CEA">
        <w:tc>
          <w:tcPr>
            <w:tcW w:w="641" w:type="pct"/>
          </w:tcPr>
          <w:p w:rsidR="007078BE" w:rsidRPr="00555133" w:rsidRDefault="007078BE" w:rsidP="0074078C">
            <w:pPr>
              <w:pStyle w:val="-"/>
            </w:pPr>
            <w:r w:rsidRPr="00555133">
              <w:rPr>
                <w:rFonts w:hint="eastAsia"/>
              </w:rPr>
              <w:t>计算机硬件</w:t>
            </w:r>
          </w:p>
        </w:tc>
        <w:tc>
          <w:tcPr>
            <w:tcW w:w="2110" w:type="pct"/>
          </w:tcPr>
          <w:p w:rsidR="007078BE" w:rsidRPr="00555133" w:rsidRDefault="00923FC9" w:rsidP="0081099A">
            <w:pPr>
              <w:pStyle w:val="-"/>
            </w:pPr>
            <w:r>
              <w:t>I</w:t>
            </w:r>
            <w:r>
              <w:rPr>
                <w:rFonts w:hint="eastAsia"/>
              </w:rPr>
              <w:t>ntel</w:t>
            </w:r>
            <w:r>
              <w:t xml:space="preserve"> I3</w:t>
            </w:r>
            <w:r>
              <w:rPr>
                <w:rFonts w:hint="eastAsia"/>
              </w:rPr>
              <w:t xml:space="preserve"> 2.6/8</w:t>
            </w:r>
            <w:r w:rsidR="007078BE">
              <w:rPr>
                <w:rFonts w:hint="eastAsia"/>
              </w:rPr>
              <w:t>G/</w:t>
            </w:r>
            <w:r>
              <w:rPr>
                <w:rFonts w:hint="eastAsia"/>
              </w:rPr>
              <w:t>5</w:t>
            </w:r>
            <w:r w:rsidR="007078BE">
              <w:rPr>
                <w:rFonts w:hint="eastAsia"/>
              </w:rPr>
              <w:t>00G</w:t>
            </w:r>
          </w:p>
        </w:tc>
        <w:tc>
          <w:tcPr>
            <w:tcW w:w="2249" w:type="pct"/>
          </w:tcPr>
          <w:p w:rsidR="007078BE" w:rsidRPr="00555133" w:rsidRDefault="00923FC9" w:rsidP="0081099A">
            <w:pPr>
              <w:pStyle w:val="-"/>
            </w:pPr>
            <w:r>
              <w:rPr>
                <w:rFonts w:hint="eastAsia"/>
              </w:rPr>
              <w:t>Intel</w:t>
            </w:r>
            <w:r>
              <w:t xml:space="preserve"> I3</w:t>
            </w:r>
            <w:r>
              <w:rPr>
                <w:rFonts w:hint="eastAsia"/>
              </w:rPr>
              <w:t xml:space="preserve"> 2.6</w:t>
            </w:r>
            <w:r w:rsidR="007078BE">
              <w:rPr>
                <w:rFonts w:hint="eastAsia"/>
              </w:rPr>
              <w:t>0G/</w:t>
            </w:r>
            <w:r>
              <w:rPr>
                <w:rFonts w:hint="eastAsia"/>
              </w:rPr>
              <w:t>4</w:t>
            </w:r>
            <w:r w:rsidR="007078BE">
              <w:rPr>
                <w:rFonts w:hint="eastAsia"/>
              </w:rPr>
              <w:t>G/</w:t>
            </w:r>
            <w:r>
              <w:rPr>
                <w:rFonts w:hint="eastAsia"/>
              </w:rPr>
              <w:t>10</w:t>
            </w:r>
            <w:r w:rsidR="007078BE">
              <w:rPr>
                <w:rFonts w:hint="eastAsia"/>
              </w:rPr>
              <w:t>0G</w:t>
            </w:r>
          </w:p>
        </w:tc>
      </w:tr>
      <w:tr w:rsidR="007078BE" w:rsidRPr="00555133" w:rsidTr="005E3CEA">
        <w:tc>
          <w:tcPr>
            <w:tcW w:w="641" w:type="pct"/>
          </w:tcPr>
          <w:p w:rsidR="007078BE" w:rsidRPr="00555133" w:rsidRDefault="007078BE" w:rsidP="0074078C">
            <w:pPr>
              <w:pStyle w:val="-"/>
            </w:pPr>
            <w:r w:rsidRPr="00555133">
              <w:rPr>
                <w:rFonts w:hint="eastAsia"/>
              </w:rPr>
              <w:t>软件</w:t>
            </w:r>
          </w:p>
        </w:tc>
        <w:tc>
          <w:tcPr>
            <w:tcW w:w="2110" w:type="pct"/>
          </w:tcPr>
          <w:p w:rsidR="007078BE" w:rsidRPr="003E32C2" w:rsidRDefault="00923FC9" w:rsidP="005E3CEA">
            <w:pPr>
              <w:pStyle w:val="af2"/>
              <w:numPr>
                <w:ilvl w:val="0"/>
                <w:numId w:val="10"/>
              </w:numPr>
              <w:spacing w:before="0" w:line="360" w:lineRule="auto"/>
              <w:ind w:left="437" w:firstLineChars="0" w:hanging="425"/>
              <w:rPr>
                <w:rFonts w:ascii="宋体" w:eastAsia="宋体" w:hAnsi="宋体"/>
                <w:szCs w:val="21"/>
              </w:rPr>
            </w:pPr>
            <w:proofErr w:type="spellStart"/>
            <w:r>
              <w:rPr>
                <w:rFonts w:ascii="宋体" w:eastAsia="宋体" w:hAnsi="宋体" w:hint="eastAsia"/>
                <w:szCs w:val="21"/>
              </w:rPr>
              <w:t>Vistual</w:t>
            </w:r>
            <w:proofErr w:type="spellEnd"/>
            <w:r>
              <w:rPr>
                <w:rFonts w:ascii="宋体" w:eastAsia="宋体" w:hAnsi="宋体" w:hint="eastAsia"/>
                <w:szCs w:val="21"/>
              </w:rPr>
              <w:t xml:space="preserve"> Studio 201</w:t>
            </w:r>
            <w:r>
              <w:rPr>
                <w:rFonts w:ascii="宋体" w:eastAsia="宋体" w:hAnsi="宋体"/>
                <w:szCs w:val="21"/>
              </w:rPr>
              <w:t>5</w:t>
            </w:r>
            <w:r w:rsidR="007078BE" w:rsidRPr="003E32C2">
              <w:rPr>
                <w:rFonts w:ascii="宋体" w:eastAsia="宋体" w:hAnsi="宋体" w:hint="eastAsia"/>
                <w:szCs w:val="21"/>
              </w:rPr>
              <w:t>，</w:t>
            </w:r>
            <w:r>
              <w:rPr>
                <w:rFonts w:ascii="宋体" w:eastAsia="宋体" w:hAnsi="宋体" w:hint="eastAsia"/>
                <w:szCs w:val="21"/>
              </w:rPr>
              <w:t>Win 7</w:t>
            </w:r>
          </w:p>
          <w:p w:rsidR="00923FC9" w:rsidRPr="00923FC9" w:rsidRDefault="007078BE" w:rsidP="00923FC9">
            <w:pPr>
              <w:pStyle w:val="af2"/>
              <w:numPr>
                <w:ilvl w:val="0"/>
                <w:numId w:val="10"/>
              </w:numPr>
              <w:spacing w:before="0" w:line="360" w:lineRule="auto"/>
              <w:ind w:left="437" w:firstLineChars="0" w:hanging="425"/>
              <w:rPr>
                <w:rFonts w:ascii="宋体" w:eastAsia="宋体" w:hAnsi="宋体"/>
              </w:rPr>
            </w:pPr>
            <w:r w:rsidRPr="003E32C2">
              <w:rPr>
                <w:rFonts w:ascii="宋体" w:eastAsia="宋体" w:hAnsi="宋体" w:hint="eastAsia"/>
                <w:szCs w:val="21"/>
              </w:rPr>
              <w:t>.Net Framework 4.</w:t>
            </w:r>
            <w:r w:rsidR="00923FC9">
              <w:rPr>
                <w:rFonts w:ascii="宋体" w:eastAsia="宋体" w:hAnsi="宋体"/>
                <w:szCs w:val="21"/>
              </w:rPr>
              <w:t>5</w:t>
            </w:r>
          </w:p>
          <w:p w:rsidR="007078BE" w:rsidRPr="003E32C2" w:rsidRDefault="00923FC9" w:rsidP="00923FC9">
            <w:pPr>
              <w:pStyle w:val="af2"/>
              <w:numPr>
                <w:ilvl w:val="0"/>
                <w:numId w:val="10"/>
              </w:numPr>
              <w:spacing w:before="0" w:line="360" w:lineRule="auto"/>
              <w:ind w:left="437" w:firstLineChars="0" w:hanging="425"/>
              <w:rPr>
                <w:rFonts w:ascii="宋体" w:eastAsia="宋体" w:hAnsi="宋体"/>
              </w:rPr>
            </w:pPr>
            <w:r>
              <w:rPr>
                <w:rFonts w:ascii="宋体" w:eastAsia="宋体" w:hAnsi="宋体" w:hint="eastAsia"/>
                <w:szCs w:val="21"/>
              </w:rPr>
              <w:t>IIS 8.0 IE 10</w:t>
            </w:r>
            <w:r w:rsidR="007078BE" w:rsidRPr="003E32C2">
              <w:rPr>
                <w:rFonts w:ascii="宋体" w:eastAsia="宋体" w:hAnsi="宋体" w:hint="eastAsia"/>
                <w:szCs w:val="21"/>
              </w:rPr>
              <w:t>.0</w:t>
            </w:r>
          </w:p>
        </w:tc>
        <w:tc>
          <w:tcPr>
            <w:tcW w:w="2249" w:type="pct"/>
          </w:tcPr>
          <w:p w:rsidR="007078BE" w:rsidRPr="003E32C2" w:rsidRDefault="007078BE" w:rsidP="005E3CEA">
            <w:pPr>
              <w:pStyle w:val="af2"/>
              <w:numPr>
                <w:ilvl w:val="0"/>
                <w:numId w:val="21"/>
              </w:numPr>
              <w:spacing w:before="0" w:line="360" w:lineRule="auto"/>
              <w:ind w:left="437" w:firstLineChars="0" w:hanging="425"/>
              <w:rPr>
                <w:rFonts w:ascii="宋体" w:eastAsia="宋体" w:hAnsi="宋体"/>
                <w:szCs w:val="21"/>
              </w:rPr>
            </w:pPr>
            <w:proofErr w:type="spellStart"/>
            <w:r w:rsidRPr="003E32C2">
              <w:rPr>
                <w:rFonts w:ascii="宋体" w:eastAsia="宋体" w:hAnsi="宋体" w:hint="eastAsia"/>
                <w:szCs w:val="21"/>
              </w:rPr>
              <w:t>Vistual</w:t>
            </w:r>
            <w:proofErr w:type="spellEnd"/>
            <w:r w:rsidRPr="003E32C2">
              <w:rPr>
                <w:rFonts w:ascii="宋体" w:eastAsia="宋体" w:hAnsi="宋体" w:hint="eastAsia"/>
                <w:szCs w:val="21"/>
              </w:rPr>
              <w:t xml:space="preserve"> Studio 201</w:t>
            </w:r>
            <w:r w:rsidR="00923FC9">
              <w:rPr>
                <w:rFonts w:ascii="宋体" w:eastAsia="宋体" w:hAnsi="宋体"/>
                <w:szCs w:val="21"/>
              </w:rPr>
              <w:t>2</w:t>
            </w:r>
            <w:r w:rsidRPr="003E32C2">
              <w:rPr>
                <w:rFonts w:ascii="宋体" w:eastAsia="宋体" w:hAnsi="宋体" w:hint="eastAsia"/>
                <w:szCs w:val="21"/>
              </w:rPr>
              <w:t>，Win</w:t>
            </w:r>
            <w:r w:rsidR="00923FC9">
              <w:rPr>
                <w:rFonts w:ascii="宋体" w:eastAsia="宋体" w:hAnsi="宋体"/>
                <w:szCs w:val="21"/>
              </w:rPr>
              <w:t xml:space="preserve"> 7</w:t>
            </w:r>
          </w:p>
          <w:p w:rsidR="007078BE" w:rsidRPr="003E32C2" w:rsidRDefault="007078BE" w:rsidP="005E3CEA">
            <w:pPr>
              <w:pStyle w:val="af2"/>
              <w:numPr>
                <w:ilvl w:val="0"/>
                <w:numId w:val="21"/>
              </w:numPr>
              <w:spacing w:before="0" w:line="360" w:lineRule="auto"/>
              <w:ind w:left="437" w:firstLineChars="0" w:hanging="425"/>
              <w:rPr>
                <w:rFonts w:ascii="宋体" w:eastAsia="宋体" w:hAnsi="宋体"/>
                <w:szCs w:val="21"/>
              </w:rPr>
            </w:pPr>
            <w:r w:rsidRPr="003E32C2">
              <w:rPr>
                <w:rFonts w:ascii="宋体" w:eastAsia="宋体" w:hAnsi="宋体" w:hint="eastAsia"/>
                <w:szCs w:val="21"/>
              </w:rPr>
              <w:t>.Net Framework 4.0</w:t>
            </w:r>
          </w:p>
          <w:p w:rsidR="007078BE" w:rsidRPr="003E32C2" w:rsidRDefault="007078BE" w:rsidP="00923FC9">
            <w:pPr>
              <w:pStyle w:val="af2"/>
              <w:numPr>
                <w:ilvl w:val="0"/>
                <w:numId w:val="21"/>
              </w:numPr>
              <w:spacing w:before="0" w:line="360" w:lineRule="auto"/>
              <w:ind w:left="437" w:firstLineChars="0" w:hanging="425"/>
              <w:rPr>
                <w:rFonts w:ascii="宋体" w:eastAsia="宋体" w:hAnsi="宋体"/>
              </w:rPr>
            </w:pPr>
            <w:r w:rsidRPr="003E32C2">
              <w:rPr>
                <w:rFonts w:ascii="宋体" w:eastAsia="宋体" w:hAnsi="宋体" w:hint="eastAsia"/>
                <w:szCs w:val="21"/>
              </w:rPr>
              <w:t>II</w:t>
            </w:r>
            <w:r w:rsidR="00923FC9">
              <w:rPr>
                <w:rFonts w:ascii="宋体" w:eastAsia="宋体" w:hAnsi="宋体" w:hint="eastAsia"/>
                <w:szCs w:val="21"/>
              </w:rPr>
              <w:t>S 7.0 IE 9</w:t>
            </w:r>
          </w:p>
        </w:tc>
      </w:tr>
      <w:tr w:rsidR="007078BE" w:rsidRPr="00555133" w:rsidTr="005E3CEA">
        <w:tc>
          <w:tcPr>
            <w:tcW w:w="641" w:type="pct"/>
          </w:tcPr>
          <w:p w:rsidR="007078BE" w:rsidRPr="00555133" w:rsidRDefault="007078BE" w:rsidP="0074078C">
            <w:pPr>
              <w:pStyle w:val="-"/>
            </w:pPr>
            <w:r w:rsidRPr="00555133">
              <w:rPr>
                <w:rFonts w:hint="eastAsia"/>
              </w:rPr>
              <w:t>网络通信</w:t>
            </w:r>
          </w:p>
        </w:tc>
        <w:tc>
          <w:tcPr>
            <w:tcW w:w="2110" w:type="pct"/>
          </w:tcPr>
          <w:p w:rsidR="007078BE" w:rsidRPr="00555133" w:rsidRDefault="007078BE" w:rsidP="0074078C">
            <w:pPr>
              <w:pStyle w:val="-"/>
            </w:pPr>
            <w:r>
              <w:rPr>
                <w:rFonts w:hint="eastAsia"/>
              </w:rPr>
              <w:t>100M</w:t>
            </w:r>
          </w:p>
        </w:tc>
        <w:tc>
          <w:tcPr>
            <w:tcW w:w="2249" w:type="pct"/>
          </w:tcPr>
          <w:p w:rsidR="007078BE" w:rsidRPr="00555133" w:rsidRDefault="007078BE" w:rsidP="00BB18F6">
            <w:pPr>
              <w:pStyle w:val="-"/>
            </w:pPr>
            <w:r>
              <w:rPr>
                <w:rFonts w:hint="eastAsia"/>
              </w:rPr>
              <w:t>100M</w:t>
            </w:r>
          </w:p>
        </w:tc>
      </w:tr>
      <w:tr w:rsidR="007078BE" w:rsidRPr="00555133" w:rsidTr="005E3CEA">
        <w:tc>
          <w:tcPr>
            <w:tcW w:w="641" w:type="pct"/>
          </w:tcPr>
          <w:p w:rsidR="007078BE" w:rsidRPr="00555133" w:rsidRDefault="007078BE" w:rsidP="0074078C">
            <w:pPr>
              <w:pStyle w:val="-"/>
            </w:pPr>
            <w:r w:rsidRPr="00555133">
              <w:rPr>
                <w:rFonts w:hint="eastAsia"/>
              </w:rPr>
              <w:t>其它</w:t>
            </w:r>
          </w:p>
        </w:tc>
        <w:tc>
          <w:tcPr>
            <w:tcW w:w="2110" w:type="pct"/>
          </w:tcPr>
          <w:p w:rsidR="007078BE" w:rsidRPr="00555133" w:rsidRDefault="007078BE" w:rsidP="00D13FDD">
            <w:pPr>
              <w:pStyle w:val="-"/>
            </w:pPr>
          </w:p>
        </w:tc>
        <w:tc>
          <w:tcPr>
            <w:tcW w:w="2249" w:type="pct"/>
          </w:tcPr>
          <w:p w:rsidR="007078BE" w:rsidRPr="00555133" w:rsidRDefault="007078BE" w:rsidP="0074078C">
            <w:pPr>
              <w:pStyle w:val="-"/>
            </w:pPr>
          </w:p>
        </w:tc>
      </w:tr>
    </w:tbl>
    <w:p w:rsidR="00D13FDD" w:rsidRPr="00D13FDD" w:rsidRDefault="00D13FDD" w:rsidP="00D13FDD"/>
    <w:p w:rsidR="00E657B3" w:rsidRDefault="00E657B3">
      <w:pPr>
        <w:pStyle w:val="3"/>
        <w:rPr>
          <w:lang w:eastAsia="zh-CN"/>
        </w:rPr>
      </w:pPr>
      <w:bookmarkStart w:id="71" w:name="_Toc461010753"/>
      <w:r>
        <w:rPr>
          <w:rFonts w:hint="eastAsia"/>
          <w:lang w:eastAsia="zh-CN"/>
        </w:rPr>
        <w:t>运行环境配置</w:t>
      </w:r>
      <w:bookmarkEnd w:id="71"/>
    </w:p>
    <w:p w:rsidR="00E657B3" w:rsidRDefault="00E657B3">
      <w:pPr>
        <w:pStyle w:val="ae"/>
      </w:pPr>
      <w:r>
        <w:rPr>
          <w:rFonts w:hint="eastAsia"/>
        </w:rPr>
        <w:t>表</w:t>
      </w:r>
      <w:r>
        <w:rPr>
          <w:rFonts w:hint="eastAsia"/>
        </w:rPr>
        <w:t xml:space="preserve"> </w:t>
      </w:r>
      <w:r w:rsidR="00DE00D5">
        <w:fldChar w:fldCharType="begin"/>
      </w:r>
      <w:r w:rsidR="00DE00D5">
        <w:instrText xml:space="preserve"> STYLEREF 1 \s </w:instrText>
      </w:r>
      <w:r w:rsidR="00DE00D5">
        <w:fldChar w:fldCharType="separate"/>
      </w:r>
      <w:r>
        <w:rPr>
          <w:noProof/>
        </w:rPr>
        <w:t>4</w:t>
      </w:r>
      <w:r w:rsidR="00DE00D5">
        <w:rPr>
          <w:noProof/>
        </w:rPr>
        <w:fldChar w:fldCharType="end"/>
      </w:r>
      <w:r>
        <w:noBreakHyphen/>
      </w:r>
      <w:r>
        <w:fldChar w:fldCharType="begin"/>
      </w:r>
      <w:r>
        <w:instrText xml:space="preserve"> 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运行环境配置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8"/>
        <w:gridCol w:w="3780"/>
        <w:gridCol w:w="4355"/>
      </w:tblGrid>
      <w:tr w:rsidR="00E657B3">
        <w:tc>
          <w:tcPr>
            <w:tcW w:w="799" w:type="pct"/>
            <w:shd w:val="clear" w:color="auto" w:fill="D9D9D9"/>
          </w:tcPr>
          <w:p w:rsidR="00E657B3" w:rsidRDefault="00E657B3">
            <w:pPr>
              <w:pStyle w:val="-0"/>
              <w:rPr>
                <w:lang w:eastAsia="zh-CN"/>
              </w:rPr>
            </w:pPr>
            <w:bookmarkStart w:id="72" w:name="_Toc28227145"/>
            <w:bookmarkStart w:id="73" w:name="_Toc28504849"/>
            <w:r>
              <w:rPr>
                <w:rFonts w:hint="eastAsia"/>
                <w:lang w:eastAsia="zh-CN"/>
              </w:rPr>
              <w:t>类别</w:t>
            </w:r>
          </w:p>
        </w:tc>
        <w:tc>
          <w:tcPr>
            <w:tcW w:w="1952" w:type="pct"/>
            <w:shd w:val="clear" w:color="auto" w:fill="D9D9D9"/>
          </w:tcPr>
          <w:p w:rsidR="00E657B3" w:rsidRDefault="00E657B3">
            <w:pPr>
              <w:pStyle w:val="-0"/>
              <w:rPr>
                <w:lang w:eastAsia="zh-CN"/>
              </w:rPr>
            </w:pPr>
            <w:r>
              <w:rPr>
                <w:rFonts w:hint="eastAsia"/>
                <w:lang w:eastAsia="zh-CN"/>
              </w:rPr>
              <w:t>标准配置</w:t>
            </w:r>
          </w:p>
        </w:tc>
        <w:tc>
          <w:tcPr>
            <w:tcW w:w="2249" w:type="pct"/>
            <w:shd w:val="clear" w:color="auto" w:fill="D9D9D9"/>
          </w:tcPr>
          <w:p w:rsidR="00E657B3" w:rsidRDefault="00E657B3">
            <w:pPr>
              <w:pStyle w:val="-0"/>
              <w:rPr>
                <w:lang w:eastAsia="zh-CN"/>
              </w:rPr>
            </w:pPr>
            <w:r>
              <w:rPr>
                <w:rFonts w:hint="eastAsia"/>
                <w:lang w:eastAsia="zh-CN"/>
              </w:rPr>
              <w:t>最低配置</w:t>
            </w:r>
          </w:p>
        </w:tc>
      </w:tr>
      <w:tr w:rsidR="00AF2B0E">
        <w:tc>
          <w:tcPr>
            <w:tcW w:w="799" w:type="pct"/>
          </w:tcPr>
          <w:p w:rsidR="00AF2B0E" w:rsidRDefault="00AF2B0E">
            <w:pPr>
              <w:pStyle w:val="-"/>
            </w:pPr>
            <w:r>
              <w:rPr>
                <w:rFonts w:hint="eastAsia"/>
              </w:rPr>
              <w:t>计算机硬件</w:t>
            </w:r>
          </w:p>
        </w:tc>
        <w:tc>
          <w:tcPr>
            <w:tcW w:w="1952" w:type="pct"/>
          </w:tcPr>
          <w:p w:rsidR="00AF2B0E" w:rsidRPr="003E32C2" w:rsidRDefault="00AF2B0E" w:rsidP="0074078C">
            <w:pPr>
              <w:pStyle w:val="af2"/>
              <w:numPr>
                <w:ilvl w:val="1"/>
                <w:numId w:val="9"/>
              </w:numPr>
              <w:spacing w:before="0" w:line="360" w:lineRule="auto"/>
              <w:ind w:firstLineChars="0" w:hanging="840"/>
              <w:rPr>
                <w:rFonts w:ascii="宋体" w:eastAsia="宋体" w:hAnsi="宋体"/>
                <w:szCs w:val="21"/>
              </w:rPr>
            </w:pPr>
            <w:r w:rsidRPr="003E32C2">
              <w:rPr>
                <w:rFonts w:ascii="宋体" w:eastAsia="宋体" w:hAnsi="宋体" w:hint="eastAsia"/>
                <w:szCs w:val="21"/>
              </w:rPr>
              <w:t>IBM3850或同等配置服务器</w:t>
            </w:r>
          </w:p>
          <w:p w:rsidR="00AF2B0E" w:rsidRPr="003E32C2" w:rsidRDefault="00AF2B0E" w:rsidP="0074078C">
            <w:pPr>
              <w:pStyle w:val="af2"/>
              <w:numPr>
                <w:ilvl w:val="1"/>
                <w:numId w:val="9"/>
              </w:numPr>
              <w:spacing w:before="0" w:line="360" w:lineRule="auto"/>
              <w:ind w:firstLineChars="0" w:hanging="840"/>
              <w:rPr>
                <w:rFonts w:ascii="宋体" w:eastAsia="宋体" w:hAnsi="宋体"/>
                <w:szCs w:val="21"/>
              </w:rPr>
            </w:pPr>
            <w:proofErr w:type="gramStart"/>
            <w:r w:rsidRPr="003E32C2">
              <w:rPr>
                <w:rFonts w:ascii="宋体" w:eastAsia="宋体" w:hAnsi="宋体" w:hint="eastAsia"/>
                <w:szCs w:val="21"/>
              </w:rPr>
              <w:t>四核</w:t>
            </w:r>
            <w:proofErr w:type="gramEnd"/>
            <w:r w:rsidRPr="003E32C2">
              <w:rPr>
                <w:rFonts w:ascii="宋体" w:eastAsia="宋体" w:hAnsi="宋体" w:hint="eastAsia"/>
                <w:szCs w:val="21"/>
              </w:rPr>
              <w:t>2GHz</w:t>
            </w:r>
            <w:r w:rsidRPr="003E32C2">
              <w:rPr>
                <w:rFonts w:ascii="宋体" w:eastAsia="宋体" w:hAnsi="宋体"/>
                <w:szCs w:val="21"/>
              </w:rPr>
              <w:t xml:space="preserve"> Xeon</w:t>
            </w:r>
            <w:r w:rsidRPr="003E32C2">
              <w:rPr>
                <w:rFonts w:ascii="宋体" w:eastAsia="宋体" w:hAnsi="宋体" w:hint="eastAsia"/>
                <w:szCs w:val="21"/>
              </w:rPr>
              <w:t>处理器</w:t>
            </w:r>
          </w:p>
          <w:p w:rsidR="00AF2B0E" w:rsidRPr="003E32C2" w:rsidRDefault="00AF2B0E" w:rsidP="0074078C">
            <w:pPr>
              <w:pStyle w:val="af2"/>
              <w:numPr>
                <w:ilvl w:val="1"/>
                <w:numId w:val="9"/>
              </w:numPr>
              <w:spacing w:before="0" w:line="360" w:lineRule="auto"/>
              <w:ind w:firstLineChars="0" w:hanging="840"/>
              <w:rPr>
                <w:rFonts w:ascii="宋体" w:eastAsia="宋体" w:hAnsi="宋体"/>
                <w:szCs w:val="21"/>
              </w:rPr>
            </w:pPr>
            <w:r w:rsidRPr="003E32C2">
              <w:rPr>
                <w:rFonts w:ascii="宋体" w:eastAsia="宋体" w:hAnsi="宋体" w:hint="eastAsia"/>
                <w:szCs w:val="21"/>
              </w:rPr>
              <w:t>8G内存</w:t>
            </w:r>
          </w:p>
          <w:p w:rsidR="00AF2B0E" w:rsidRPr="003E32C2" w:rsidRDefault="00AF2B0E" w:rsidP="0074078C">
            <w:pPr>
              <w:pStyle w:val="af2"/>
              <w:numPr>
                <w:ilvl w:val="1"/>
                <w:numId w:val="9"/>
              </w:numPr>
              <w:spacing w:before="0" w:line="360" w:lineRule="auto"/>
              <w:ind w:firstLineChars="0" w:hanging="840"/>
              <w:rPr>
                <w:rFonts w:ascii="宋体" w:eastAsia="宋体" w:hAnsi="宋体"/>
                <w:szCs w:val="21"/>
              </w:rPr>
            </w:pPr>
            <w:r w:rsidRPr="003E32C2">
              <w:rPr>
                <w:rFonts w:ascii="宋体" w:eastAsia="宋体" w:hAnsi="宋体" w:hint="eastAsia"/>
                <w:szCs w:val="21"/>
              </w:rPr>
              <w:t>硬盘500G以上</w:t>
            </w:r>
          </w:p>
        </w:tc>
        <w:tc>
          <w:tcPr>
            <w:tcW w:w="2249" w:type="pct"/>
          </w:tcPr>
          <w:p w:rsidR="00AF2B0E" w:rsidRPr="003E32C2" w:rsidRDefault="00AF2B0E" w:rsidP="0074078C">
            <w:pPr>
              <w:pStyle w:val="af2"/>
              <w:numPr>
                <w:ilvl w:val="0"/>
                <w:numId w:val="11"/>
              </w:numPr>
              <w:spacing w:before="0" w:line="360" w:lineRule="auto"/>
              <w:ind w:left="484" w:firstLineChars="0" w:hanging="484"/>
              <w:rPr>
                <w:rFonts w:ascii="宋体" w:eastAsia="宋体" w:hAnsi="宋体"/>
                <w:szCs w:val="21"/>
              </w:rPr>
            </w:pPr>
            <w:r w:rsidRPr="003E32C2">
              <w:rPr>
                <w:rFonts w:ascii="宋体" w:eastAsia="宋体" w:hAnsi="宋体" w:hint="eastAsia"/>
                <w:szCs w:val="21"/>
              </w:rPr>
              <w:t>IBM3650或同等配置服务器</w:t>
            </w:r>
          </w:p>
          <w:p w:rsidR="00AF2B0E" w:rsidRPr="003E32C2" w:rsidRDefault="00AF2B0E" w:rsidP="0074078C">
            <w:pPr>
              <w:pStyle w:val="af2"/>
              <w:numPr>
                <w:ilvl w:val="0"/>
                <w:numId w:val="11"/>
              </w:numPr>
              <w:spacing w:before="0" w:line="360" w:lineRule="auto"/>
              <w:ind w:left="484" w:firstLineChars="0" w:hanging="484"/>
              <w:rPr>
                <w:rFonts w:ascii="宋体" w:eastAsia="宋体" w:hAnsi="宋体"/>
                <w:szCs w:val="21"/>
              </w:rPr>
            </w:pPr>
            <w:proofErr w:type="gramStart"/>
            <w:r w:rsidRPr="003E32C2">
              <w:rPr>
                <w:rFonts w:ascii="宋体" w:eastAsia="宋体" w:hAnsi="宋体" w:hint="eastAsia"/>
                <w:szCs w:val="21"/>
              </w:rPr>
              <w:t>四核</w:t>
            </w:r>
            <w:proofErr w:type="gramEnd"/>
            <w:r w:rsidRPr="003E32C2">
              <w:rPr>
                <w:rFonts w:ascii="宋体" w:eastAsia="宋体" w:hAnsi="宋体" w:hint="eastAsia"/>
                <w:szCs w:val="21"/>
              </w:rPr>
              <w:t>2GHz</w:t>
            </w:r>
            <w:r w:rsidRPr="003E32C2">
              <w:rPr>
                <w:rFonts w:ascii="宋体" w:eastAsia="宋体" w:hAnsi="宋体"/>
                <w:szCs w:val="21"/>
              </w:rPr>
              <w:t xml:space="preserve"> Xeon</w:t>
            </w:r>
            <w:r w:rsidRPr="003E32C2">
              <w:rPr>
                <w:rFonts w:ascii="宋体" w:eastAsia="宋体" w:hAnsi="宋体" w:hint="eastAsia"/>
                <w:szCs w:val="21"/>
              </w:rPr>
              <w:t>处理器</w:t>
            </w:r>
          </w:p>
          <w:p w:rsidR="00AF2B0E" w:rsidRPr="003E32C2" w:rsidRDefault="00AF2B0E" w:rsidP="0074078C">
            <w:pPr>
              <w:pStyle w:val="af2"/>
              <w:numPr>
                <w:ilvl w:val="0"/>
                <w:numId w:val="11"/>
              </w:numPr>
              <w:spacing w:before="0" w:line="360" w:lineRule="auto"/>
              <w:ind w:left="484" w:firstLineChars="0" w:hanging="484"/>
              <w:rPr>
                <w:rFonts w:ascii="宋体" w:eastAsia="宋体" w:hAnsi="宋体"/>
                <w:szCs w:val="21"/>
              </w:rPr>
            </w:pPr>
            <w:r w:rsidRPr="003E32C2">
              <w:rPr>
                <w:rFonts w:ascii="宋体" w:eastAsia="宋体" w:hAnsi="宋体" w:hint="eastAsia"/>
                <w:szCs w:val="21"/>
              </w:rPr>
              <w:t>4G内存</w:t>
            </w:r>
          </w:p>
          <w:p w:rsidR="00AF2B0E" w:rsidRPr="003E32C2" w:rsidRDefault="00AF2B0E" w:rsidP="0074078C">
            <w:pPr>
              <w:pStyle w:val="af2"/>
              <w:numPr>
                <w:ilvl w:val="0"/>
                <w:numId w:val="11"/>
              </w:numPr>
              <w:spacing w:before="0" w:line="360" w:lineRule="auto"/>
              <w:ind w:left="484" w:firstLineChars="0" w:hanging="484"/>
              <w:rPr>
                <w:rFonts w:ascii="宋体" w:eastAsia="宋体" w:hAnsi="宋体"/>
                <w:szCs w:val="21"/>
              </w:rPr>
            </w:pPr>
            <w:r w:rsidRPr="003E32C2">
              <w:rPr>
                <w:rFonts w:ascii="宋体" w:eastAsia="宋体" w:hAnsi="宋体" w:hint="eastAsia"/>
                <w:szCs w:val="21"/>
              </w:rPr>
              <w:t>硬盘100G以上</w:t>
            </w:r>
          </w:p>
        </w:tc>
      </w:tr>
      <w:tr w:rsidR="00AF2B0E">
        <w:tc>
          <w:tcPr>
            <w:tcW w:w="799" w:type="pct"/>
          </w:tcPr>
          <w:p w:rsidR="00AF2B0E" w:rsidRDefault="00AF2B0E">
            <w:pPr>
              <w:pStyle w:val="-"/>
            </w:pPr>
            <w:r>
              <w:rPr>
                <w:rFonts w:hint="eastAsia"/>
              </w:rPr>
              <w:t>软件</w:t>
            </w:r>
          </w:p>
        </w:tc>
        <w:tc>
          <w:tcPr>
            <w:tcW w:w="1952" w:type="pct"/>
          </w:tcPr>
          <w:p w:rsidR="00AF2B0E" w:rsidRPr="003E32C2" w:rsidRDefault="00923FC9" w:rsidP="005E3CEA">
            <w:pPr>
              <w:pStyle w:val="af2"/>
              <w:numPr>
                <w:ilvl w:val="0"/>
                <w:numId w:val="22"/>
              </w:numPr>
              <w:spacing w:before="0" w:line="360" w:lineRule="auto"/>
              <w:ind w:left="437" w:firstLineChars="0" w:hanging="425"/>
              <w:rPr>
                <w:rFonts w:ascii="宋体" w:eastAsia="宋体" w:hAnsi="宋体"/>
                <w:szCs w:val="21"/>
              </w:rPr>
            </w:pPr>
            <w:r>
              <w:rPr>
                <w:rFonts w:ascii="宋体" w:eastAsia="宋体" w:hAnsi="宋体" w:hint="eastAsia"/>
                <w:szCs w:val="21"/>
              </w:rPr>
              <w:t>Windows2012 64</w:t>
            </w:r>
            <w:r w:rsidR="00AF2B0E" w:rsidRPr="003E32C2">
              <w:rPr>
                <w:rFonts w:ascii="宋体" w:eastAsia="宋体" w:hAnsi="宋体" w:hint="eastAsia"/>
                <w:szCs w:val="21"/>
              </w:rPr>
              <w:t>位操作系统</w:t>
            </w:r>
          </w:p>
          <w:p w:rsidR="00AF2B0E" w:rsidRPr="003E32C2" w:rsidRDefault="00923FC9" w:rsidP="005E3CEA">
            <w:pPr>
              <w:pStyle w:val="af2"/>
              <w:numPr>
                <w:ilvl w:val="0"/>
                <w:numId w:val="22"/>
              </w:numPr>
              <w:spacing w:before="0" w:line="360" w:lineRule="auto"/>
              <w:ind w:left="437" w:firstLineChars="0" w:hanging="425"/>
              <w:rPr>
                <w:rFonts w:ascii="宋体" w:eastAsia="宋体" w:hAnsi="宋体"/>
                <w:szCs w:val="21"/>
              </w:rPr>
            </w:pPr>
            <w:r>
              <w:rPr>
                <w:rFonts w:ascii="宋体" w:eastAsia="宋体" w:hAnsi="宋体" w:hint="eastAsia"/>
                <w:szCs w:val="21"/>
              </w:rPr>
              <w:t>IIS8</w:t>
            </w:r>
            <w:r w:rsidR="00AF2B0E" w:rsidRPr="003E32C2">
              <w:rPr>
                <w:rFonts w:ascii="宋体" w:eastAsia="宋体" w:hAnsi="宋体" w:hint="eastAsia"/>
                <w:szCs w:val="21"/>
              </w:rPr>
              <w:t>.0 以上，进程数量5个以上</w:t>
            </w:r>
          </w:p>
          <w:p w:rsidR="00AF2B0E" w:rsidRPr="003E32C2" w:rsidRDefault="00AF2B0E" w:rsidP="00923FC9">
            <w:pPr>
              <w:pStyle w:val="af2"/>
              <w:numPr>
                <w:ilvl w:val="0"/>
                <w:numId w:val="22"/>
              </w:numPr>
              <w:spacing w:before="0" w:line="360" w:lineRule="auto"/>
              <w:ind w:left="437" w:firstLineChars="0" w:hanging="425"/>
              <w:rPr>
                <w:rFonts w:ascii="宋体" w:eastAsia="宋体" w:hAnsi="宋体"/>
                <w:szCs w:val="21"/>
              </w:rPr>
            </w:pPr>
            <w:r w:rsidRPr="003E32C2">
              <w:rPr>
                <w:rFonts w:ascii="宋体" w:eastAsia="宋体" w:hAnsi="宋体"/>
                <w:szCs w:val="21"/>
              </w:rPr>
              <w:t xml:space="preserve">Microsoft .NET Framework </w:t>
            </w:r>
            <w:r w:rsidR="00923FC9">
              <w:rPr>
                <w:rFonts w:ascii="宋体" w:eastAsia="宋体" w:hAnsi="宋体" w:hint="eastAsia"/>
                <w:szCs w:val="21"/>
              </w:rPr>
              <w:t>4.5</w:t>
            </w:r>
          </w:p>
          <w:p w:rsidR="00AF2B0E" w:rsidRPr="003E32C2" w:rsidRDefault="00AF2B0E" w:rsidP="005E3CEA">
            <w:pPr>
              <w:pStyle w:val="af2"/>
              <w:numPr>
                <w:ilvl w:val="0"/>
                <w:numId w:val="22"/>
              </w:numPr>
              <w:spacing w:before="0" w:line="360" w:lineRule="auto"/>
              <w:ind w:left="437" w:firstLineChars="0" w:hanging="425"/>
              <w:rPr>
                <w:rFonts w:ascii="宋体" w:eastAsia="宋体" w:hAnsi="宋体"/>
                <w:szCs w:val="21"/>
              </w:rPr>
            </w:pPr>
            <w:r w:rsidRPr="003E32C2">
              <w:rPr>
                <w:rFonts w:ascii="宋体" w:eastAsia="宋体" w:hAnsi="宋体"/>
                <w:szCs w:val="21"/>
              </w:rPr>
              <w:t>Oracle 10G DBMS</w:t>
            </w:r>
            <w:r w:rsidRPr="003E32C2">
              <w:rPr>
                <w:rFonts w:ascii="宋体" w:eastAsia="宋体" w:hAnsi="宋体" w:hint="eastAsia"/>
                <w:szCs w:val="21"/>
              </w:rPr>
              <w:t xml:space="preserve"> Client</w:t>
            </w:r>
          </w:p>
        </w:tc>
        <w:tc>
          <w:tcPr>
            <w:tcW w:w="2249" w:type="pct"/>
          </w:tcPr>
          <w:p w:rsidR="00AF2B0E" w:rsidRPr="003E32C2" w:rsidRDefault="00923FC9" w:rsidP="0074078C">
            <w:pPr>
              <w:pStyle w:val="af2"/>
              <w:numPr>
                <w:ilvl w:val="0"/>
                <w:numId w:val="12"/>
              </w:numPr>
              <w:spacing w:before="0" w:line="360" w:lineRule="auto"/>
              <w:ind w:left="437" w:firstLineChars="0" w:hanging="425"/>
              <w:rPr>
                <w:rFonts w:ascii="宋体" w:eastAsia="宋体" w:hAnsi="宋体"/>
                <w:szCs w:val="21"/>
              </w:rPr>
            </w:pPr>
            <w:r>
              <w:rPr>
                <w:rFonts w:ascii="宋体" w:eastAsia="宋体" w:hAnsi="宋体" w:hint="eastAsia"/>
                <w:szCs w:val="21"/>
              </w:rPr>
              <w:t>Windows2008 R</w:t>
            </w:r>
            <w:r>
              <w:rPr>
                <w:rFonts w:ascii="宋体" w:eastAsia="宋体" w:hAnsi="宋体"/>
                <w:szCs w:val="21"/>
              </w:rPr>
              <w:t>2 32位</w:t>
            </w:r>
            <w:r w:rsidR="00AF2B0E" w:rsidRPr="003E32C2">
              <w:rPr>
                <w:rFonts w:ascii="宋体" w:eastAsia="宋体" w:hAnsi="宋体" w:hint="eastAsia"/>
                <w:szCs w:val="21"/>
              </w:rPr>
              <w:t>操作系统</w:t>
            </w:r>
          </w:p>
          <w:p w:rsidR="00AF2B0E" w:rsidRPr="003E32C2" w:rsidRDefault="00923FC9" w:rsidP="0074078C">
            <w:pPr>
              <w:pStyle w:val="af2"/>
              <w:numPr>
                <w:ilvl w:val="0"/>
                <w:numId w:val="12"/>
              </w:numPr>
              <w:spacing w:before="0" w:line="360" w:lineRule="auto"/>
              <w:ind w:left="437" w:firstLineChars="0" w:hanging="425"/>
              <w:rPr>
                <w:rFonts w:ascii="宋体" w:eastAsia="宋体" w:hAnsi="宋体"/>
                <w:szCs w:val="21"/>
              </w:rPr>
            </w:pPr>
            <w:r>
              <w:rPr>
                <w:rFonts w:ascii="宋体" w:eastAsia="宋体" w:hAnsi="宋体" w:hint="eastAsia"/>
                <w:szCs w:val="21"/>
              </w:rPr>
              <w:t>IIS7</w:t>
            </w:r>
            <w:r w:rsidR="00AF2B0E" w:rsidRPr="003E32C2">
              <w:rPr>
                <w:rFonts w:ascii="宋体" w:eastAsia="宋体" w:hAnsi="宋体" w:hint="eastAsia"/>
                <w:szCs w:val="21"/>
              </w:rPr>
              <w:t>.0 以上，进程数量5个以上</w:t>
            </w:r>
          </w:p>
          <w:p w:rsidR="00923FC9" w:rsidRDefault="00AF2B0E" w:rsidP="00923FC9">
            <w:pPr>
              <w:pStyle w:val="af2"/>
              <w:numPr>
                <w:ilvl w:val="0"/>
                <w:numId w:val="12"/>
              </w:numPr>
              <w:spacing w:before="0" w:line="360" w:lineRule="auto"/>
              <w:ind w:left="437" w:firstLineChars="0" w:hanging="425"/>
              <w:rPr>
                <w:rFonts w:ascii="宋体" w:eastAsia="宋体" w:hAnsi="宋体"/>
                <w:szCs w:val="21"/>
              </w:rPr>
            </w:pPr>
            <w:r w:rsidRPr="003E32C2">
              <w:rPr>
                <w:rFonts w:ascii="宋体" w:eastAsia="宋体" w:hAnsi="宋体"/>
                <w:szCs w:val="21"/>
              </w:rPr>
              <w:t xml:space="preserve">Microsoft .NET Framework </w:t>
            </w:r>
            <w:r w:rsidRPr="003E32C2">
              <w:rPr>
                <w:rFonts w:ascii="宋体" w:eastAsia="宋体" w:hAnsi="宋体" w:hint="eastAsia"/>
                <w:szCs w:val="21"/>
              </w:rPr>
              <w:t>4.0</w:t>
            </w:r>
          </w:p>
          <w:p w:rsidR="00AF2B0E" w:rsidRPr="003E32C2" w:rsidRDefault="00AF2B0E" w:rsidP="00923FC9">
            <w:pPr>
              <w:pStyle w:val="af2"/>
              <w:numPr>
                <w:ilvl w:val="0"/>
                <w:numId w:val="12"/>
              </w:numPr>
              <w:spacing w:before="0" w:line="360" w:lineRule="auto"/>
              <w:ind w:left="437" w:firstLineChars="0" w:hanging="425"/>
              <w:rPr>
                <w:rFonts w:ascii="宋体" w:eastAsia="宋体" w:hAnsi="宋体"/>
                <w:szCs w:val="21"/>
              </w:rPr>
            </w:pPr>
            <w:r w:rsidRPr="003E32C2">
              <w:rPr>
                <w:rFonts w:ascii="宋体" w:eastAsia="宋体" w:hAnsi="宋体"/>
                <w:szCs w:val="21"/>
              </w:rPr>
              <w:t>Oracle 10G DBMS</w:t>
            </w:r>
            <w:r w:rsidRPr="003E32C2">
              <w:rPr>
                <w:rFonts w:ascii="宋体" w:eastAsia="宋体" w:hAnsi="宋体" w:hint="eastAsia"/>
                <w:szCs w:val="21"/>
              </w:rPr>
              <w:t xml:space="preserve"> Client</w:t>
            </w:r>
          </w:p>
        </w:tc>
      </w:tr>
      <w:tr w:rsidR="00AF2B0E">
        <w:tc>
          <w:tcPr>
            <w:tcW w:w="799" w:type="pct"/>
          </w:tcPr>
          <w:p w:rsidR="00AF2B0E" w:rsidRDefault="00AF2B0E">
            <w:pPr>
              <w:pStyle w:val="-"/>
            </w:pPr>
            <w:r>
              <w:rPr>
                <w:rFonts w:hint="eastAsia"/>
              </w:rPr>
              <w:t>网络通信</w:t>
            </w:r>
          </w:p>
        </w:tc>
        <w:tc>
          <w:tcPr>
            <w:tcW w:w="1952" w:type="pct"/>
          </w:tcPr>
          <w:p w:rsidR="00AF2B0E" w:rsidRDefault="00AF2B0E">
            <w:pPr>
              <w:pStyle w:val="-"/>
            </w:pPr>
            <w:r>
              <w:rPr>
                <w:rFonts w:hint="eastAsia"/>
              </w:rPr>
              <w:t>100M</w:t>
            </w:r>
          </w:p>
        </w:tc>
        <w:tc>
          <w:tcPr>
            <w:tcW w:w="2249" w:type="pct"/>
          </w:tcPr>
          <w:p w:rsidR="00AF2B0E" w:rsidRDefault="00AF2B0E">
            <w:pPr>
              <w:pStyle w:val="-"/>
            </w:pPr>
            <w:r>
              <w:rPr>
                <w:rFonts w:hint="eastAsia"/>
              </w:rPr>
              <w:t>100M</w:t>
            </w:r>
          </w:p>
        </w:tc>
      </w:tr>
      <w:tr w:rsidR="00AF2B0E">
        <w:tc>
          <w:tcPr>
            <w:tcW w:w="799" w:type="pct"/>
          </w:tcPr>
          <w:p w:rsidR="00AF2B0E" w:rsidRDefault="00AF2B0E">
            <w:pPr>
              <w:pStyle w:val="-"/>
            </w:pPr>
            <w:r>
              <w:rPr>
                <w:rFonts w:hint="eastAsia"/>
              </w:rPr>
              <w:t>其它</w:t>
            </w:r>
          </w:p>
        </w:tc>
        <w:tc>
          <w:tcPr>
            <w:tcW w:w="1952" w:type="pct"/>
          </w:tcPr>
          <w:p w:rsidR="00AF2B0E" w:rsidRDefault="00AF2B0E">
            <w:pPr>
              <w:pStyle w:val="-"/>
            </w:pPr>
          </w:p>
        </w:tc>
        <w:tc>
          <w:tcPr>
            <w:tcW w:w="2249" w:type="pct"/>
          </w:tcPr>
          <w:p w:rsidR="00AF2B0E" w:rsidRDefault="00AF2B0E">
            <w:pPr>
              <w:pStyle w:val="-"/>
            </w:pPr>
          </w:p>
        </w:tc>
      </w:tr>
    </w:tbl>
    <w:p w:rsidR="00E657B3" w:rsidRDefault="00E657B3">
      <w:pPr>
        <w:pStyle w:val="2"/>
        <w:ind w:left="578" w:hanging="578"/>
        <w:rPr>
          <w:snapToGrid/>
        </w:rPr>
      </w:pPr>
      <w:bookmarkStart w:id="74" w:name="_Toc461010754"/>
      <w:r>
        <w:rPr>
          <w:rFonts w:hint="eastAsia"/>
          <w:snapToGrid/>
        </w:rPr>
        <w:lastRenderedPageBreak/>
        <w:t>错误处理</w:t>
      </w:r>
      <w:bookmarkEnd w:id="72"/>
      <w:bookmarkEnd w:id="73"/>
      <w:bookmarkEnd w:id="74"/>
    </w:p>
    <w:p w:rsidR="00AF2B0E" w:rsidRDefault="00AF2B0E" w:rsidP="005E7769">
      <w:pPr>
        <w:pStyle w:val="af2"/>
        <w:spacing w:before="0" w:line="360" w:lineRule="auto"/>
        <w:ind w:firstLineChars="0"/>
      </w:pPr>
      <w:r w:rsidRPr="00D7244C">
        <w:rPr>
          <w:rFonts w:hint="eastAsia"/>
        </w:rPr>
        <w:t>采用错误统一处理的方式，数据访问层</w:t>
      </w:r>
      <w:r>
        <w:rPr>
          <w:rFonts w:hint="eastAsia"/>
        </w:rPr>
        <w:t>、</w:t>
      </w:r>
      <w:r w:rsidRPr="00D7244C">
        <w:rPr>
          <w:rFonts w:hint="eastAsia"/>
        </w:rPr>
        <w:t>业务逻辑层</w:t>
      </w:r>
      <w:r>
        <w:rPr>
          <w:rFonts w:hint="eastAsia"/>
        </w:rPr>
        <w:t>产生</w:t>
      </w:r>
      <w:r w:rsidRPr="00D7244C">
        <w:rPr>
          <w:rFonts w:hint="eastAsia"/>
        </w:rPr>
        <w:t>的错误不做捕获，向上层抛出，在</w:t>
      </w:r>
      <w:r>
        <w:rPr>
          <w:rFonts w:hint="eastAsia"/>
        </w:rPr>
        <w:t>表示层</w:t>
      </w:r>
      <w:r w:rsidRPr="00D7244C">
        <w:rPr>
          <w:rFonts w:hint="eastAsia"/>
        </w:rPr>
        <w:t>中</w:t>
      </w:r>
      <w:proofErr w:type="gramStart"/>
      <w:r w:rsidRPr="00D7244C">
        <w:rPr>
          <w:rFonts w:hint="eastAsia"/>
        </w:rPr>
        <w:t>做错误</w:t>
      </w:r>
      <w:proofErr w:type="gramEnd"/>
      <w:r w:rsidRPr="00D7244C">
        <w:rPr>
          <w:rFonts w:hint="eastAsia"/>
        </w:rPr>
        <w:t>捕获处理，界面上显示错误信息与出错类，页面，函数，行数</w:t>
      </w:r>
      <w:r>
        <w:rPr>
          <w:rFonts w:hint="eastAsia"/>
        </w:rPr>
        <w:t>，并将错误信息写入中心数据库方便开发人员进行问题分析和错误排查</w:t>
      </w:r>
      <w:r w:rsidRPr="00D7244C">
        <w:rPr>
          <w:rFonts w:hint="eastAsia"/>
        </w:rPr>
        <w:t>。</w:t>
      </w:r>
    </w:p>
    <w:p w:rsidR="00AF2B0E" w:rsidRPr="00D5732B" w:rsidRDefault="003956F4" w:rsidP="005E7769">
      <w:pPr>
        <w:pStyle w:val="af2"/>
        <w:spacing w:before="0" w:line="360" w:lineRule="auto"/>
        <w:ind w:firstLineChars="0"/>
        <w:rPr>
          <w:rFonts w:ascii="仿宋_GB2312" w:eastAsia="仿宋_GB2312" w:hAnsi="微软雅黑"/>
          <w:sz w:val="24"/>
        </w:rPr>
      </w:pPr>
      <w:r>
        <w:rPr>
          <w:rFonts w:hint="eastAsia"/>
        </w:rPr>
        <w:t>为了方便错误和异常分析，系统将日志信息分为</w:t>
      </w:r>
      <w:r>
        <w:rPr>
          <w:rFonts w:hint="eastAsia"/>
        </w:rPr>
        <w:t>Debug</w:t>
      </w:r>
      <w:r>
        <w:rPr>
          <w:rFonts w:hint="eastAsia"/>
        </w:rPr>
        <w:t>、</w:t>
      </w:r>
      <w:r>
        <w:rPr>
          <w:rFonts w:hint="eastAsia"/>
        </w:rPr>
        <w:t>Info</w:t>
      </w:r>
      <w:r>
        <w:rPr>
          <w:rFonts w:hint="eastAsia"/>
        </w:rPr>
        <w:t>、</w:t>
      </w:r>
      <w:r>
        <w:rPr>
          <w:rFonts w:hint="eastAsia"/>
        </w:rPr>
        <w:t>SQL</w:t>
      </w:r>
      <w:r>
        <w:rPr>
          <w:rFonts w:hint="eastAsia"/>
        </w:rPr>
        <w:t>、</w:t>
      </w:r>
      <w:r>
        <w:rPr>
          <w:rFonts w:hint="eastAsia"/>
        </w:rPr>
        <w:t>Warn</w:t>
      </w:r>
      <w:r>
        <w:rPr>
          <w:rFonts w:hint="eastAsia"/>
        </w:rPr>
        <w:t>、</w:t>
      </w:r>
      <w:r>
        <w:rPr>
          <w:rFonts w:hint="eastAsia"/>
        </w:rPr>
        <w:t>Operate</w:t>
      </w:r>
      <w:r>
        <w:rPr>
          <w:rFonts w:hint="eastAsia"/>
        </w:rPr>
        <w:t>五个级别，开发人员在开发过程中根据需要输出相应的日志信息，并且五个级别的日志信息可根据参数配置确定是否输出到数据库表或日志文件中。</w:t>
      </w:r>
    </w:p>
    <w:p w:rsidR="00AF2B0E" w:rsidRDefault="00AF2B0E"/>
    <w:p w:rsidR="00AF2B0E" w:rsidRDefault="00AF2B0E">
      <w:pPr>
        <w:sectPr w:rsidR="00AF2B0E">
          <w:pgSz w:w="11906" w:h="16838" w:code="9"/>
          <w:pgMar w:top="1440" w:right="851" w:bottom="1440" w:left="1588" w:header="851" w:footer="992" w:gutter="0"/>
          <w:cols w:space="425"/>
          <w:docGrid w:linePitch="312"/>
        </w:sectPr>
      </w:pPr>
    </w:p>
    <w:p w:rsidR="00E657B3" w:rsidRDefault="00E657B3">
      <w:pPr>
        <w:pStyle w:val="1"/>
      </w:pPr>
      <w:bookmarkStart w:id="75" w:name="_Toc28227161"/>
      <w:bookmarkStart w:id="76" w:name="_Toc28504864"/>
      <w:bookmarkStart w:id="77" w:name="_Toc461010755"/>
      <w:r>
        <w:rPr>
          <w:rFonts w:hint="eastAsia"/>
        </w:rPr>
        <w:lastRenderedPageBreak/>
        <w:t>系统服务</w:t>
      </w:r>
      <w:bookmarkEnd w:id="75"/>
      <w:bookmarkEnd w:id="76"/>
      <w:bookmarkEnd w:id="77"/>
    </w:p>
    <w:p w:rsidR="00E657B3" w:rsidRDefault="00E657B3">
      <w:pPr>
        <w:pStyle w:val="2"/>
        <w:rPr>
          <w:snapToGrid/>
        </w:rPr>
      </w:pPr>
      <w:bookmarkStart w:id="78" w:name="_Toc28227163"/>
      <w:bookmarkStart w:id="79" w:name="_Toc28504866"/>
      <w:bookmarkStart w:id="80" w:name="_Toc461010756"/>
      <w:r>
        <w:rPr>
          <w:rFonts w:hint="eastAsia"/>
          <w:snapToGrid/>
        </w:rPr>
        <w:t>审计日志服务</w:t>
      </w:r>
      <w:bookmarkEnd w:id="78"/>
      <w:bookmarkEnd w:id="79"/>
      <w:bookmarkEnd w:id="80"/>
    </w:p>
    <w:p w:rsidR="00E657B3" w:rsidRDefault="00B05240" w:rsidP="00B05240">
      <w:pPr>
        <w:pStyle w:val="af"/>
        <w:ind w:left="0" w:firstLineChars="200" w:firstLine="420"/>
      </w:pPr>
      <w:r>
        <w:rPr>
          <w:rFonts w:hint="eastAsia"/>
        </w:rPr>
        <w:t>用户在</w:t>
      </w:r>
      <w:r w:rsidR="00935CC7">
        <w:rPr>
          <w:rFonts w:hint="eastAsia"/>
        </w:rPr>
        <w:t>操作使用本系统</w:t>
      </w:r>
      <w:r>
        <w:rPr>
          <w:rFonts w:hint="eastAsia"/>
        </w:rPr>
        <w:t>，</w:t>
      </w:r>
      <w:r w:rsidR="00935CC7">
        <w:rPr>
          <w:rFonts w:hint="eastAsia"/>
        </w:rPr>
        <w:t>系统自动记录用户登录和退出、页面进入以及关键业务操作，</w:t>
      </w:r>
      <w:r>
        <w:rPr>
          <w:rFonts w:hint="eastAsia"/>
        </w:rPr>
        <w:t>供</w:t>
      </w:r>
      <w:r w:rsidR="00935CC7">
        <w:rPr>
          <w:rFonts w:hint="eastAsia"/>
        </w:rPr>
        <w:t>系统维护人员日志审计</w:t>
      </w:r>
      <w:r>
        <w:rPr>
          <w:rFonts w:hint="eastAsia"/>
        </w:rPr>
        <w:t>。</w:t>
      </w:r>
    </w:p>
    <w:p w:rsidR="00E657B3" w:rsidRDefault="00E657B3">
      <w:pPr>
        <w:pStyle w:val="2"/>
        <w:rPr>
          <w:snapToGrid/>
        </w:rPr>
      </w:pPr>
      <w:bookmarkStart w:id="81" w:name="_Toc28227164"/>
      <w:bookmarkStart w:id="82" w:name="_Toc28504867"/>
      <w:bookmarkStart w:id="83" w:name="_Toc461010757"/>
      <w:r>
        <w:rPr>
          <w:rFonts w:hint="eastAsia"/>
          <w:snapToGrid/>
        </w:rPr>
        <w:t>使用日志服务</w:t>
      </w:r>
      <w:bookmarkEnd w:id="81"/>
      <w:bookmarkEnd w:id="82"/>
      <w:bookmarkEnd w:id="83"/>
    </w:p>
    <w:p w:rsidR="00E657B3" w:rsidRDefault="00BF47EB" w:rsidP="00B05240">
      <w:pPr>
        <w:pStyle w:val="af"/>
        <w:ind w:left="0" w:firstLineChars="200" w:firstLine="420"/>
      </w:pPr>
      <w:r>
        <w:rPr>
          <w:rFonts w:hint="eastAsia"/>
        </w:rPr>
        <w:t>用户在操作使用本系统，系统自动记录用户登录和退出、页面进入以及关键业务操作，供系统维护人员日志查询</w:t>
      </w:r>
      <w:r w:rsidR="003D68E8">
        <w:rPr>
          <w:rFonts w:hint="eastAsia"/>
        </w:rPr>
        <w:t>，分析各功能页面使用频率</w:t>
      </w:r>
      <w:r>
        <w:rPr>
          <w:rFonts w:hint="eastAsia"/>
        </w:rPr>
        <w:t>。</w:t>
      </w:r>
    </w:p>
    <w:p w:rsidR="00E657B3" w:rsidRDefault="00E657B3">
      <w:pPr>
        <w:pStyle w:val="2"/>
        <w:rPr>
          <w:snapToGrid/>
        </w:rPr>
      </w:pPr>
      <w:bookmarkStart w:id="84" w:name="_Toc28227165"/>
      <w:bookmarkStart w:id="85" w:name="_Toc28504868"/>
      <w:bookmarkStart w:id="86" w:name="_Toc461010758"/>
      <w:r>
        <w:rPr>
          <w:rFonts w:hint="eastAsia"/>
          <w:snapToGrid/>
        </w:rPr>
        <w:t>错误日志和追踪服务</w:t>
      </w:r>
      <w:bookmarkEnd w:id="84"/>
      <w:bookmarkEnd w:id="85"/>
      <w:bookmarkEnd w:id="86"/>
    </w:p>
    <w:p w:rsidR="00E657B3" w:rsidRDefault="003D68E8" w:rsidP="003D68E8">
      <w:pPr>
        <w:pStyle w:val="af"/>
        <w:ind w:left="0" w:firstLineChars="200" w:firstLine="420"/>
      </w:pPr>
      <w:r>
        <w:rPr>
          <w:rFonts w:hint="eastAsia"/>
        </w:rPr>
        <w:t>系统如实记录用户操作过程产生的系统异常、错误、</w:t>
      </w:r>
      <w:r>
        <w:rPr>
          <w:rFonts w:hint="eastAsia"/>
        </w:rPr>
        <w:t>SQL</w:t>
      </w:r>
      <w:r>
        <w:rPr>
          <w:rFonts w:hint="eastAsia"/>
        </w:rPr>
        <w:t>语句、警告、提示等日志信息，系统可配置日志记录级别，方便开发人员查找异常和错误，分析页面使用频率。</w:t>
      </w:r>
    </w:p>
    <w:p w:rsidR="00E657B3" w:rsidRDefault="00E657B3">
      <w:pPr>
        <w:pStyle w:val="2"/>
        <w:rPr>
          <w:snapToGrid/>
        </w:rPr>
      </w:pPr>
      <w:bookmarkStart w:id="87" w:name="_Toc28227166"/>
      <w:bookmarkStart w:id="88" w:name="_Toc28504869"/>
      <w:bookmarkStart w:id="89" w:name="_Toc461010759"/>
      <w:r>
        <w:rPr>
          <w:rFonts w:hint="eastAsia"/>
          <w:snapToGrid/>
        </w:rPr>
        <w:t>数据库访问服务</w:t>
      </w:r>
      <w:bookmarkEnd w:id="87"/>
      <w:bookmarkEnd w:id="88"/>
      <w:bookmarkEnd w:id="89"/>
    </w:p>
    <w:p w:rsidR="003D68E8" w:rsidRDefault="003D68E8" w:rsidP="003D68E8">
      <w:pPr>
        <w:spacing w:line="360" w:lineRule="auto"/>
        <w:ind w:firstLineChars="200" w:firstLine="420"/>
      </w:pPr>
      <w:r>
        <w:rPr>
          <w:rFonts w:hint="eastAsia"/>
        </w:rPr>
        <w:t>本系统数据库操作采用</w:t>
      </w:r>
      <w:r w:rsidR="00104577">
        <w:t>Oracle ODP</w:t>
      </w:r>
      <w:r>
        <w:rPr>
          <w:rFonts w:hint="eastAsia"/>
        </w:rPr>
        <w:t>开发平台访问数据库，统一数据访问接口和</w:t>
      </w:r>
      <w:r>
        <w:rPr>
          <w:rFonts w:hint="eastAsia"/>
        </w:rPr>
        <w:t>SQL</w:t>
      </w:r>
      <w:r>
        <w:rPr>
          <w:rFonts w:hint="eastAsia"/>
        </w:rPr>
        <w:t>规范，无单独的中间层应用服务。</w:t>
      </w:r>
    </w:p>
    <w:p w:rsidR="00E657B3" w:rsidRDefault="00E657B3">
      <w:pPr>
        <w:sectPr w:rsidR="00E657B3">
          <w:pgSz w:w="11906" w:h="16838" w:code="9"/>
          <w:pgMar w:top="1440" w:right="851" w:bottom="1440" w:left="1588" w:header="851" w:footer="992" w:gutter="0"/>
          <w:cols w:space="425"/>
          <w:docGrid w:linePitch="312"/>
        </w:sectPr>
      </w:pPr>
    </w:p>
    <w:p w:rsidR="00E657B3" w:rsidRDefault="00E657B3">
      <w:pPr>
        <w:pStyle w:val="1"/>
      </w:pPr>
      <w:bookmarkStart w:id="90" w:name="_Toc28227167"/>
      <w:bookmarkStart w:id="91" w:name="_Toc28504870"/>
      <w:bookmarkStart w:id="92" w:name="_Toc461010760"/>
      <w:bookmarkEnd w:id="4"/>
      <w:r>
        <w:rPr>
          <w:rFonts w:hint="eastAsia"/>
        </w:rPr>
        <w:lastRenderedPageBreak/>
        <w:t>系统使用工具</w:t>
      </w:r>
      <w:bookmarkEnd w:id="90"/>
      <w:bookmarkEnd w:id="91"/>
      <w:bookmarkEnd w:id="92"/>
    </w:p>
    <w:p w:rsidR="00E657B3" w:rsidRDefault="00E657B3">
      <w:pPr>
        <w:pStyle w:val="2"/>
        <w:rPr>
          <w:snapToGrid/>
        </w:rPr>
      </w:pPr>
      <w:bookmarkStart w:id="93" w:name="_Toc28227168"/>
      <w:bookmarkStart w:id="94" w:name="_Toc28504871"/>
      <w:bookmarkStart w:id="95" w:name="_Toc461010761"/>
      <w:r>
        <w:rPr>
          <w:rFonts w:hint="eastAsia"/>
          <w:snapToGrid/>
        </w:rPr>
        <w:t>启动和关闭</w:t>
      </w:r>
      <w:bookmarkEnd w:id="93"/>
      <w:bookmarkEnd w:id="94"/>
      <w:bookmarkEnd w:id="95"/>
    </w:p>
    <w:p w:rsidR="00E657B3" w:rsidRDefault="00D351E2" w:rsidP="00D351E2">
      <w:pPr>
        <w:spacing w:line="360" w:lineRule="auto"/>
        <w:ind w:firstLineChars="200" w:firstLine="420"/>
      </w:pPr>
      <w:r>
        <w:rPr>
          <w:rFonts w:hint="eastAsia"/>
        </w:rPr>
        <w:t>WEB</w:t>
      </w:r>
      <w:r>
        <w:rPr>
          <w:rFonts w:hint="eastAsia"/>
        </w:rPr>
        <w:t>应用依赖于</w:t>
      </w:r>
      <w:r>
        <w:rPr>
          <w:rFonts w:hint="eastAsia"/>
        </w:rPr>
        <w:t>IIS</w:t>
      </w:r>
      <w:r>
        <w:rPr>
          <w:rFonts w:hint="eastAsia"/>
        </w:rPr>
        <w:t>来进行服务。</w:t>
      </w:r>
    </w:p>
    <w:p w:rsidR="00D351E2" w:rsidRPr="00D351E2" w:rsidRDefault="00D351E2" w:rsidP="00D351E2">
      <w:pPr>
        <w:spacing w:line="360" w:lineRule="auto"/>
        <w:ind w:firstLineChars="200" w:firstLine="420"/>
      </w:pPr>
      <w:r>
        <w:rPr>
          <w:rFonts w:hint="eastAsia"/>
        </w:rPr>
        <w:t>公交企业的数据上</w:t>
      </w:r>
      <w:proofErr w:type="gramStart"/>
      <w:r>
        <w:rPr>
          <w:rFonts w:hint="eastAsia"/>
        </w:rPr>
        <w:t>传服务</w:t>
      </w:r>
      <w:proofErr w:type="gramEnd"/>
      <w:r>
        <w:rPr>
          <w:rFonts w:hint="eastAsia"/>
        </w:rPr>
        <w:t>为</w:t>
      </w:r>
      <w:r>
        <w:rPr>
          <w:rFonts w:hint="eastAsia"/>
        </w:rPr>
        <w:t>Windows</w:t>
      </w:r>
      <w:r>
        <w:rPr>
          <w:rFonts w:hint="eastAsia"/>
        </w:rPr>
        <w:t>服务程序，随</w:t>
      </w:r>
      <w:r>
        <w:rPr>
          <w:rFonts w:hint="eastAsia"/>
        </w:rPr>
        <w:t>Windows</w:t>
      </w:r>
      <w:r>
        <w:rPr>
          <w:rFonts w:hint="eastAsia"/>
        </w:rPr>
        <w:t>操作系统自动启动和关闭。公交企业部署数据上传服务程序，调用部署在</w:t>
      </w:r>
      <w:r w:rsidR="00B27971">
        <w:rPr>
          <w:rFonts w:hint="eastAsia"/>
        </w:rPr>
        <w:t>成都</w:t>
      </w:r>
      <w:r>
        <w:rPr>
          <w:rFonts w:hint="eastAsia"/>
        </w:rPr>
        <w:t>交委信息中心的</w:t>
      </w:r>
      <w:r>
        <w:rPr>
          <w:rFonts w:hint="eastAsia"/>
        </w:rPr>
        <w:t>Web Service</w:t>
      </w:r>
      <w:r>
        <w:rPr>
          <w:rFonts w:hint="eastAsia"/>
        </w:rPr>
        <w:t>接口，由此接口负责数据入库操作。</w:t>
      </w:r>
    </w:p>
    <w:p w:rsidR="003B0447" w:rsidRDefault="003B0447" w:rsidP="003B0447">
      <w:pPr>
        <w:pStyle w:val="2"/>
        <w:rPr>
          <w:b w:val="0"/>
        </w:rPr>
      </w:pPr>
      <w:bookmarkStart w:id="96" w:name="_Toc461010762"/>
      <w:r w:rsidRPr="003B0447">
        <w:rPr>
          <w:rFonts w:hint="eastAsia"/>
          <w:snapToGrid/>
        </w:rPr>
        <w:t>先进性</w:t>
      </w:r>
      <w:bookmarkEnd w:id="96"/>
    </w:p>
    <w:p w:rsidR="003B0447" w:rsidRPr="003B0447" w:rsidRDefault="003B0447" w:rsidP="003B0447">
      <w:pPr>
        <w:spacing w:line="360" w:lineRule="auto"/>
        <w:ind w:firstLineChars="200" w:firstLine="420"/>
      </w:pPr>
      <w:r w:rsidRPr="003B0447">
        <w:rPr>
          <w:rFonts w:hint="eastAsia"/>
        </w:rPr>
        <w:t>充分考虑科学技术的迅猛发展趋势，选用国内外最先进的设备。实用世界先进成熟的软件架构设计，在短时期内，系统技术不会被淘汰。</w:t>
      </w:r>
    </w:p>
    <w:p w:rsidR="003B0447" w:rsidRDefault="003B0447" w:rsidP="003B0447">
      <w:pPr>
        <w:pStyle w:val="2"/>
      </w:pPr>
      <w:bookmarkStart w:id="97" w:name="_Toc461010763"/>
      <w:r w:rsidRPr="003B0447">
        <w:rPr>
          <w:rFonts w:hint="eastAsia"/>
        </w:rPr>
        <w:t>经济性：</w:t>
      </w:r>
      <w:bookmarkEnd w:id="97"/>
    </w:p>
    <w:p w:rsidR="003B0447" w:rsidRPr="003B0447" w:rsidRDefault="003B0447" w:rsidP="003B0447">
      <w:pPr>
        <w:spacing w:line="360" w:lineRule="auto"/>
        <w:ind w:firstLineChars="200" w:firstLine="420"/>
        <w:rPr>
          <w:rFonts w:ascii="Arial" w:hAnsi="Arial"/>
          <w:b/>
          <w:kern w:val="0"/>
          <w:sz w:val="32"/>
          <w:szCs w:val="30"/>
        </w:rPr>
      </w:pPr>
      <w:r w:rsidRPr="003B0447">
        <w:rPr>
          <w:rFonts w:hint="eastAsia"/>
        </w:rPr>
        <w:t>系统选用的设备及技术平台极为可靠，能保证系统长期正常运行。</w:t>
      </w:r>
    </w:p>
    <w:p w:rsidR="003B0447" w:rsidRDefault="003B0447" w:rsidP="003B0447">
      <w:pPr>
        <w:pStyle w:val="2"/>
      </w:pPr>
      <w:bookmarkStart w:id="98" w:name="_Toc461010764"/>
      <w:r w:rsidRPr="003B0447">
        <w:rPr>
          <w:rFonts w:hint="eastAsia"/>
        </w:rPr>
        <w:t>集成性和</w:t>
      </w:r>
      <w:proofErr w:type="gramStart"/>
      <w:r w:rsidRPr="003B0447">
        <w:rPr>
          <w:rFonts w:hint="eastAsia"/>
        </w:rPr>
        <w:t>可</w:t>
      </w:r>
      <w:proofErr w:type="gramEnd"/>
      <w:r w:rsidRPr="003B0447">
        <w:rPr>
          <w:rFonts w:hint="eastAsia"/>
        </w:rPr>
        <w:t>扩展性：</w:t>
      </w:r>
      <w:bookmarkEnd w:id="98"/>
    </w:p>
    <w:p w:rsidR="003B0447" w:rsidRPr="003B0447" w:rsidRDefault="003B0447" w:rsidP="0067737A">
      <w:pPr>
        <w:spacing w:line="360" w:lineRule="auto"/>
        <w:ind w:firstLineChars="200" w:firstLine="420"/>
        <w:rPr>
          <w:rFonts w:ascii="Arial" w:hAnsi="Arial"/>
          <w:b/>
          <w:kern w:val="0"/>
          <w:sz w:val="32"/>
          <w:szCs w:val="30"/>
        </w:rPr>
      </w:pPr>
      <w:r w:rsidRPr="003B0447">
        <w:rPr>
          <w:rFonts w:hint="eastAsia"/>
        </w:rPr>
        <w:t>保证系统的集成和信息共享，总体结构具有可扩展性和兼容性。实现对系统的分散式控制，集中统一式管理及监控的目的，是整个系统可以随着技术的发展和进步，不断得到充实和提高。在考虑到目标功能多，客户多，服务对象不一样。因此系统在设计的与实施时，应多考虑客户将来的扩展需要，供应商应具备强大的技术实力，根据需求的变化，可以轻松，方便的修改系统的功能，设备的安装等来满足客户的需求。</w:t>
      </w:r>
    </w:p>
    <w:p w:rsidR="0067737A" w:rsidRDefault="0067737A" w:rsidP="0067737A">
      <w:pPr>
        <w:pStyle w:val="2"/>
      </w:pPr>
      <w:bookmarkStart w:id="99" w:name="_Toc461010765"/>
      <w:r>
        <w:rPr>
          <w:rFonts w:hint="eastAsia"/>
        </w:rPr>
        <w:t>易维护性</w:t>
      </w:r>
      <w:bookmarkEnd w:id="99"/>
    </w:p>
    <w:p w:rsidR="00E657B3" w:rsidRDefault="003B0447" w:rsidP="0067737A">
      <w:pPr>
        <w:spacing w:line="360" w:lineRule="auto"/>
        <w:ind w:firstLineChars="200" w:firstLine="420"/>
      </w:pPr>
      <w:r w:rsidRPr="0067737A">
        <w:rPr>
          <w:rFonts w:hint="eastAsia"/>
        </w:rPr>
        <w:t>系统在运行过程中的维护极其重要，应尽量做到简单操作，系统的运转尽量做单通电后，鼠标简单操作即可启动工作，平时免维修，维护过程中无需使用过多的专用维护工具和人员</w:t>
      </w:r>
    </w:p>
    <w:p w:rsidR="00E657B3" w:rsidRDefault="00E657B3">
      <w:pPr>
        <w:pStyle w:val="1"/>
        <w:spacing w:after="120"/>
      </w:pPr>
      <w:bookmarkStart w:id="100" w:name="_Toc461010766"/>
      <w:r>
        <w:rPr>
          <w:rFonts w:hint="eastAsia"/>
        </w:rPr>
        <w:lastRenderedPageBreak/>
        <w:t>界面设计</w:t>
      </w:r>
      <w:bookmarkEnd w:id="100"/>
    </w:p>
    <w:p w:rsidR="00E657B3" w:rsidRDefault="00E657B3">
      <w:pPr>
        <w:pStyle w:val="2"/>
        <w:rPr>
          <w:snapToGrid/>
        </w:rPr>
      </w:pPr>
      <w:bookmarkStart w:id="101" w:name="_Toc16478470"/>
      <w:bookmarkStart w:id="102" w:name="_Toc461010767"/>
      <w:r>
        <w:rPr>
          <w:rFonts w:hint="eastAsia"/>
          <w:snapToGrid/>
        </w:rPr>
        <w:t>界面的关系图和工作流程图</w:t>
      </w:r>
      <w:bookmarkEnd w:id="101"/>
      <w:bookmarkEnd w:id="102"/>
    </w:p>
    <w:p w:rsidR="00FD7F3F" w:rsidRDefault="00FF619B" w:rsidP="00FD7F3F">
      <w:pPr>
        <w:spacing w:line="360" w:lineRule="auto"/>
      </w:pPr>
      <w:r>
        <w:rPr>
          <w:rFonts w:hint="eastAsia"/>
        </w:rPr>
        <w:t>本系统界面关系简单，基本上在一个界面内完成所有操作</w:t>
      </w:r>
      <w:r w:rsidR="0044178A">
        <w:rPr>
          <w:rFonts w:hint="eastAsia"/>
        </w:rPr>
        <w:t>。自适应各种终端设备，包括电脑，</w:t>
      </w:r>
      <w:proofErr w:type="spellStart"/>
      <w:r w:rsidR="0044178A">
        <w:rPr>
          <w:rFonts w:hint="eastAsia"/>
        </w:rPr>
        <w:t>ipad</w:t>
      </w:r>
      <w:proofErr w:type="spellEnd"/>
      <w:r w:rsidR="0044178A">
        <w:rPr>
          <w:rFonts w:hint="eastAsia"/>
        </w:rPr>
        <w:t>和手机等移动设备也可以方便在系统中操作</w:t>
      </w:r>
      <w:r>
        <w:rPr>
          <w:rFonts w:hint="eastAsia"/>
        </w:rPr>
        <w:t>。</w:t>
      </w:r>
    </w:p>
    <w:p w:rsidR="00E657B3" w:rsidRDefault="00E657B3">
      <w:pPr>
        <w:pStyle w:val="2"/>
        <w:rPr>
          <w:snapToGrid/>
        </w:rPr>
      </w:pPr>
      <w:bookmarkStart w:id="103" w:name="_Toc16478471"/>
      <w:bookmarkStart w:id="104" w:name="_Toc461010768"/>
      <w:r>
        <w:rPr>
          <w:rFonts w:hint="eastAsia"/>
          <w:snapToGrid/>
        </w:rPr>
        <w:t>主界面</w:t>
      </w:r>
      <w:bookmarkEnd w:id="103"/>
      <w:bookmarkEnd w:id="104"/>
    </w:p>
    <w:p w:rsidR="00E657B3" w:rsidRDefault="0044209A" w:rsidP="00FF619B">
      <w:pPr>
        <w:pStyle w:val="af"/>
        <w:ind w:left="0"/>
      </w:pPr>
      <w:r w:rsidRPr="0044209A">
        <w:rPr>
          <w:noProof/>
        </w:rPr>
        <w:drawing>
          <wp:inline distT="0" distB="0" distL="0" distR="0">
            <wp:extent cx="6011545" cy="2976755"/>
            <wp:effectExtent l="0" t="0" r="8255" b="0"/>
            <wp:docPr id="53" name="Picture 53" descr="F:\Projects\公交\doc\images\页面截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rojects\公交\doc\images\页面截屏\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1545" cy="2976755"/>
                    </a:xfrm>
                    <a:prstGeom prst="rect">
                      <a:avLst/>
                    </a:prstGeom>
                    <a:noFill/>
                    <a:ln>
                      <a:noFill/>
                    </a:ln>
                  </pic:spPr>
                </pic:pic>
              </a:graphicData>
            </a:graphic>
          </wp:inline>
        </w:drawing>
      </w:r>
    </w:p>
    <w:p w:rsidR="00FF619B" w:rsidRDefault="00FF619B" w:rsidP="00FF619B">
      <w:pPr>
        <w:spacing w:line="360" w:lineRule="auto"/>
      </w:pPr>
      <w:r>
        <w:rPr>
          <w:rFonts w:hint="eastAsia"/>
        </w:rPr>
        <w:t>界面布局说明：</w:t>
      </w:r>
    </w:p>
    <w:p w:rsidR="00FF619B" w:rsidRDefault="00FF619B" w:rsidP="00FF619B">
      <w:pPr>
        <w:numPr>
          <w:ilvl w:val="0"/>
          <w:numId w:val="13"/>
        </w:numPr>
        <w:spacing w:line="360" w:lineRule="auto"/>
      </w:pPr>
      <w:r>
        <w:rPr>
          <w:rFonts w:hint="eastAsia"/>
        </w:rPr>
        <w:t>界面上方显示系统标题及软件版本信息，右下角显示用户登录信息、当前时间。</w:t>
      </w:r>
    </w:p>
    <w:p w:rsidR="00FF619B" w:rsidRDefault="00FF619B" w:rsidP="00FF619B">
      <w:pPr>
        <w:numPr>
          <w:ilvl w:val="0"/>
          <w:numId w:val="13"/>
        </w:numPr>
        <w:spacing w:line="360" w:lineRule="auto"/>
      </w:pPr>
      <w:r>
        <w:rPr>
          <w:rFonts w:hint="eastAsia"/>
        </w:rPr>
        <w:t>界面左边显示系统树状功能菜单，作为所有功能操作入口。其中左下方部分部署一个全屏操作按钮，可以将整个</w:t>
      </w:r>
      <w:r>
        <w:rPr>
          <w:rFonts w:hint="eastAsia"/>
        </w:rPr>
        <w:t>WEB</w:t>
      </w:r>
      <w:r>
        <w:rPr>
          <w:rFonts w:hint="eastAsia"/>
        </w:rPr>
        <w:t>界面进行全屏化。</w:t>
      </w:r>
    </w:p>
    <w:p w:rsidR="00FF619B" w:rsidRPr="00FF619B" w:rsidRDefault="0062025B" w:rsidP="00FF619B">
      <w:pPr>
        <w:numPr>
          <w:ilvl w:val="0"/>
          <w:numId w:val="13"/>
        </w:numPr>
        <w:spacing w:line="360" w:lineRule="auto"/>
      </w:pPr>
      <w:r>
        <w:rPr>
          <w:rFonts w:hint="eastAsia"/>
        </w:rPr>
        <w:t>界面右边显示功能操作界面，所有查询、指标分析、各类报表</w:t>
      </w:r>
      <w:r w:rsidR="00FF619B">
        <w:rPr>
          <w:rFonts w:hint="eastAsia"/>
        </w:rPr>
        <w:t>等窗口都展示在此部分。</w:t>
      </w:r>
    </w:p>
    <w:p w:rsidR="00FD7F3F" w:rsidRDefault="00FD7F3F" w:rsidP="00FD7F3F">
      <w:pPr>
        <w:pStyle w:val="2"/>
        <w:rPr>
          <w:snapToGrid/>
        </w:rPr>
      </w:pPr>
      <w:bookmarkStart w:id="105" w:name="_Toc461010769"/>
      <w:r w:rsidRPr="00FD7F3F">
        <w:rPr>
          <w:rFonts w:hint="eastAsia"/>
          <w:snapToGrid/>
        </w:rPr>
        <w:lastRenderedPageBreak/>
        <w:t>信息查询界面</w:t>
      </w:r>
      <w:bookmarkEnd w:id="105"/>
    </w:p>
    <w:p w:rsidR="00FD7F3F" w:rsidRDefault="00231C55" w:rsidP="00FD7F3F">
      <w:r w:rsidRPr="00231C55">
        <w:rPr>
          <w:noProof/>
        </w:rPr>
        <w:drawing>
          <wp:inline distT="0" distB="0" distL="0" distR="0">
            <wp:extent cx="6011545" cy="2905411"/>
            <wp:effectExtent l="0" t="0" r="8255" b="9525"/>
            <wp:docPr id="54" name="Picture 54" descr="F:\Projects\公交\doc\images\页面截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jects\公交\doc\images\页面截屏\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1545" cy="2905411"/>
                    </a:xfrm>
                    <a:prstGeom prst="rect">
                      <a:avLst/>
                    </a:prstGeom>
                    <a:noFill/>
                    <a:ln>
                      <a:noFill/>
                    </a:ln>
                  </pic:spPr>
                </pic:pic>
              </a:graphicData>
            </a:graphic>
          </wp:inline>
        </w:drawing>
      </w:r>
    </w:p>
    <w:p w:rsidR="00FD7F3F" w:rsidRDefault="00FD7F3F" w:rsidP="00FD7F3F">
      <w:pPr>
        <w:spacing w:line="360" w:lineRule="auto"/>
      </w:pPr>
      <w:r>
        <w:rPr>
          <w:rFonts w:hint="eastAsia"/>
        </w:rPr>
        <w:t>界面上方部分为查询条件，供用户条件录入。</w:t>
      </w:r>
    </w:p>
    <w:p w:rsidR="00FD7F3F" w:rsidRDefault="00FD7F3F" w:rsidP="00FD7F3F">
      <w:pPr>
        <w:spacing w:line="360" w:lineRule="auto"/>
      </w:pPr>
      <w:r>
        <w:rPr>
          <w:rFonts w:hint="eastAsia"/>
        </w:rPr>
        <w:t>中间部分为工具</w:t>
      </w:r>
      <w:proofErr w:type="gramStart"/>
      <w:r>
        <w:rPr>
          <w:rFonts w:hint="eastAsia"/>
        </w:rPr>
        <w:t>条提供</w:t>
      </w:r>
      <w:proofErr w:type="gramEnd"/>
      <w:r>
        <w:rPr>
          <w:rFonts w:hint="eastAsia"/>
        </w:rPr>
        <w:t>查询结果的打印、导出功能。</w:t>
      </w:r>
    </w:p>
    <w:p w:rsidR="00FD7F3F" w:rsidRPr="00FD7F3F" w:rsidRDefault="00FD7F3F" w:rsidP="00FD7F3F">
      <w:pPr>
        <w:spacing w:line="360" w:lineRule="auto"/>
      </w:pPr>
      <w:r>
        <w:rPr>
          <w:rFonts w:hint="eastAsia"/>
        </w:rPr>
        <w:t>下方显示查询结果，</w:t>
      </w:r>
      <w:proofErr w:type="gramStart"/>
      <w:r>
        <w:rPr>
          <w:rFonts w:hint="eastAsia"/>
        </w:rPr>
        <w:t>支持分</w:t>
      </w:r>
      <w:proofErr w:type="gramEnd"/>
      <w:r>
        <w:rPr>
          <w:rFonts w:hint="eastAsia"/>
        </w:rPr>
        <w:t>页显示。</w:t>
      </w:r>
    </w:p>
    <w:p w:rsidR="00FD7F3F" w:rsidRDefault="00FD7F3F" w:rsidP="00FD7F3F">
      <w:pPr>
        <w:pStyle w:val="2"/>
        <w:rPr>
          <w:snapToGrid/>
        </w:rPr>
      </w:pPr>
      <w:bookmarkStart w:id="106" w:name="_Toc461010770"/>
      <w:r w:rsidRPr="00FD7F3F">
        <w:rPr>
          <w:rFonts w:hint="eastAsia"/>
          <w:snapToGrid/>
        </w:rPr>
        <w:t>指标分析界面</w:t>
      </w:r>
      <w:bookmarkEnd w:id="106"/>
    </w:p>
    <w:p w:rsidR="00FD7F3F" w:rsidRDefault="00FD7F3F" w:rsidP="00FD7F3F"/>
    <w:p w:rsidR="00FD7F3F" w:rsidRDefault="00FD7F3F" w:rsidP="000557A0">
      <w:pPr>
        <w:spacing w:line="360" w:lineRule="auto"/>
      </w:pPr>
      <w:r>
        <w:rPr>
          <w:rFonts w:hint="eastAsia"/>
        </w:rPr>
        <w:t>相同指标的不同分析方式采用</w:t>
      </w:r>
      <w:r>
        <w:rPr>
          <w:rFonts w:hint="eastAsia"/>
        </w:rPr>
        <w:t>Tab</w:t>
      </w:r>
      <w:r>
        <w:rPr>
          <w:rFonts w:hint="eastAsia"/>
        </w:rPr>
        <w:t>页面，每个指标分析界面布局类似于信息查询界面。</w:t>
      </w:r>
    </w:p>
    <w:p w:rsidR="00FD7F3F" w:rsidRDefault="000557A0" w:rsidP="000557A0">
      <w:pPr>
        <w:spacing w:line="360" w:lineRule="auto"/>
      </w:pPr>
      <w:r>
        <w:rPr>
          <w:rFonts w:hint="eastAsia"/>
        </w:rPr>
        <w:t>界面默认显示指标图形展示和表格数据显示。</w:t>
      </w:r>
      <w:r w:rsidR="00335B35">
        <w:rPr>
          <w:rFonts w:hint="eastAsia"/>
        </w:rPr>
        <w:t>部分页面设计截屏</w:t>
      </w:r>
    </w:p>
    <w:p w:rsidR="00335B35" w:rsidRDefault="00335B35" w:rsidP="00335B35">
      <w:pPr>
        <w:pStyle w:val="3"/>
        <w:rPr>
          <w:color w:val="333333"/>
          <w:lang w:eastAsia="zh-CN"/>
        </w:rPr>
      </w:pPr>
      <w:bookmarkStart w:id="107" w:name="_Toc461010771"/>
      <w:r w:rsidRPr="00335B35">
        <w:rPr>
          <w:color w:val="333333"/>
          <w:sz w:val="36"/>
          <w:szCs w:val="36"/>
          <w:lang w:eastAsia="zh-CN"/>
        </w:rPr>
        <w:t>车辆监控</w:t>
      </w:r>
      <w:r w:rsidRPr="00335B35">
        <w:rPr>
          <w:rStyle w:val="apple-converted-space"/>
          <w:rFonts w:cs="Arial"/>
          <w:b w:val="0"/>
          <w:bCs w:val="0"/>
          <w:color w:val="333333"/>
          <w:sz w:val="24"/>
          <w:szCs w:val="24"/>
          <w:lang w:eastAsia="zh-CN"/>
        </w:rPr>
        <w:t> </w:t>
      </w:r>
      <w:proofErr w:type="gramStart"/>
      <w:r>
        <w:rPr>
          <w:lang w:eastAsia="zh-CN"/>
        </w:rPr>
        <w:t>在线数历史</w:t>
      </w:r>
      <w:proofErr w:type="gramEnd"/>
      <w:r>
        <w:rPr>
          <w:lang w:eastAsia="zh-CN"/>
        </w:rPr>
        <w:t>查询</w:t>
      </w:r>
      <w:bookmarkEnd w:id="107"/>
    </w:p>
    <w:p w:rsidR="00335B35" w:rsidRDefault="00335B35" w:rsidP="00335B35">
      <w:r>
        <w:rPr>
          <w:rFonts w:hint="eastAsia"/>
          <w:noProof/>
        </w:rPr>
        <w:drawing>
          <wp:inline distT="0" distB="0" distL="0" distR="0">
            <wp:extent cx="5267325" cy="26098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08" w:name="_Toc461010772"/>
      <w:r>
        <w:rPr>
          <w:color w:val="333333"/>
          <w:sz w:val="36"/>
          <w:szCs w:val="36"/>
          <w:lang w:eastAsia="zh-CN"/>
        </w:rPr>
        <w:lastRenderedPageBreak/>
        <w:t>车辆监控</w:t>
      </w:r>
      <w:r>
        <w:rPr>
          <w:rStyle w:val="apple-converted-space"/>
          <w:rFonts w:cs="Arial"/>
          <w:b w:val="0"/>
          <w:bCs w:val="0"/>
          <w:color w:val="333333"/>
          <w:sz w:val="36"/>
          <w:szCs w:val="36"/>
          <w:lang w:eastAsia="zh-CN"/>
        </w:rPr>
        <w:t> </w:t>
      </w:r>
      <w:r>
        <w:rPr>
          <w:lang w:eastAsia="zh-CN"/>
        </w:rPr>
        <w:t>固定时段车辆在线数量</w:t>
      </w:r>
      <w:bookmarkEnd w:id="108"/>
    </w:p>
    <w:p w:rsidR="00335B35" w:rsidRDefault="00335B35" w:rsidP="00335B35">
      <w:r>
        <w:rPr>
          <w:rFonts w:hint="eastAsia"/>
          <w:noProof/>
        </w:rPr>
        <w:drawing>
          <wp:inline distT="0" distB="0" distL="0" distR="0">
            <wp:extent cx="5267325" cy="2609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09" w:name="_Toc461010773"/>
      <w:r>
        <w:rPr>
          <w:color w:val="333333"/>
          <w:sz w:val="36"/>
          <w:szCs w:val="36"/>
          <w:lang w:eastAsia="zh-CN"/>
        </w:rPr>
        <w:t>车辆监控</w:t>
      </w:r>
      <w:r>
        <w:rPr>
          <w:rStyle w:val="apple-converted-space"/>
          <w:rFonts w:cs="Arial"/>
          <w:b w:val="0"/>
          <w:bCs w:val="0"/>
          <w:color w:val="333333"/>
          <w:sz w:val="36"/>
          <w:szCs w:val="36"/>
          <w:lang w:eastAsia="zh-CN"/>
        </w:rPr>
        <w:t> </w:t>
      </w:r>
      <w:r>
        <w:rPr>
          <w:lang w:eastAsia="zh-CN"/>
        </w:rPr>
        <w:t>早</w:t>
      </w:r>
      <w:r>
        <w:rPr>
          <w:rFonts w:hint="eastAsia"/>
          <w:lang w:eastAsia="zh-CN"/>
        </w:rPr>
        <w:t>晚</w:t>
      </w:r>
      <w:r>
        <w:rPr>
          <w:lang w:eastAsia="zh-CN"/>
        </w:rPr>
        <w:t>高峰车辆数据统计</w:t>
      </w:r>
      <w:bookmarkEnd w:id="109"/>
    </w:p>
    <w:p w:rsidR="00335B35" w:rsidRDefault="00335B35" w:rsidP="00335B35">
      <w:r>
        <w:rPr>
          <w:rFonts w:hint="eastAsia"/>
          <w:noProof/>
        </w:rPr>
        <w:drawing>
          <wp:inline distT="0" distB="0" distL="0" distR="0">
            <wp:extent cx="5267325" cy="26193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rsidR="00335B35" w:rsidRDefault="00335B35" w:rsidP="00335B35">
      <w:pPr>
        <w:pStyle w:val="3"/>
      </w:pPr>
      <w:bookmarkStart w:id="110" w:name="_Toc461010774"/>
      <w:proofErr w:type="spellStart"/>
      <w:r>
        <w:lastRenderedPageBreak/>
        <w:t>供应保障</w:t>
      </w:r>
      <w:proofErr w:type="spellEnd"/>
      <w:r>
        <w:rPr>
          <w:rStyle w:val="apple-converted-space"/>
          <w:rFonts w:cs="Arial"/>
          <w:b w:val="0"/>
          <w:bCs w:val="0"/>
          <w:color w:val="333333"/>
          <w:sz w:val="36"/>
          <w:szCs w:val="36"/>
        </w:rPr>
        <w:t> </w:t>
      </w:r>
      <w:proofErr w:type="spellStart"/>
      <w:r>
        <w:t>线网投入分析</w:t>
      </w:r>
      <w:bookmarkEnd w:id="110"/>
      <w:proofErr w:type="spellEnd"/>
    </w:p>
    <w:p w:rsidR="00335B35" w:rsidRDefault="00335B35" w:rsidP="00335B35">
      <w:r>
        <w:rPr>
          <w:rFonts w:hint="eastAsia"/>
          <w:noProof/>
        </w:rPr>
        <w:drawing>
          <wp:inline distT="0" distB="0" distL="0" distR="0">
            <wp:extent cx="5267325" cy="2600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335B35" w:rsidRDefault="00335B35" w:rsidP="00335B35">
      <w:pPr>
        <w:pStyle w:val="3"/>
      </w:pPr>
      <w:bookmarkStart w:id="111" w:name="_Toc461010775"/>
      <w:proofErr w:type="spellStart"/>
      <w:r>
        <w:t>供应保障</w:t>
      </w:r>
      <w:proofErr w:type="spellEnd"/>
      <w:r>
        <w:rPr>
          <w:rStyle w:val="apple-converted-space"/>
          <w:rFonts w:cs="Arial"/>
          <w:b w:val="0"/>
          <w:bCs w:val="0"/>
          <w:color w:val="333333"/>
          <w:sz w:val="36"/>
          <w:szCs w:val="36"/>
        </w:rPr>
        <w:t> </w:t>
      </w:r>
      <w:proofErr w:type="spellStart"/>
      <w:r>
        <w:t>线路投入分析</w:t>
      </w:r>
      <w:bookmarkEnd w:id="111"/>
      <w:proofErr w:type="spellEnd"/>
    </w:p>
    <w:p w:rsidR="00335B35" w:rsidRDefault="00335B35" w:rsidP="00335B35">
      <w:r>
        <w:rPr>
          <w:rFonts w:hint="eastAsia"/>
          <w:noProof/>
        </w:rPr>
        <w:drawing>
          <wp:inline distT="0" distB="0" distL="0" distR="0">
            <wp:extent cx="5276850" cy="2609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335B35" w:rsidRDefault="00335B35" w:rsidP="00335B35">
      <w:pPr>
        <w:pStyle w:val="3"/>
      </w:pPr>
      <w:bookmarkStart w:id="112" w:name="_Toc461010776"/>
      <w:proofErr w:type="spellStart"/>
      <w:r>
        <w:lastRenderedPageBreak/>
        <w:t>供应保障</w:t>
      </w:r>
      <w:proofErr w:type="spellEnd"/>
      <w:r>
        <w:rPr>
          <w:rStyle w:val="apple-converted-space"/>
          <w:rFonts w:cs="Arial"/>
          <w:b w:val="0"/>
          <w:bCs w:val="0"/>
          <w:color w:val="333333"/>
          <w:sz w:val="36"/>
          <w:szCs w:val="36"/>
        </w:rPr>
        <w:t> </w:t>
      </w:r>
      <w:proofErr w:type="spellStart"/>
      <w:r>
        <w:rPr>
          <w:color w:val="777777"/>
          <w:sz w:val="23"/>
          <w:szCs w:val="23"/>
        </w:rPr>
        <w:t>车辆利用率</w:t>
      </w:r>
      <w:bookmarkEnd w:id="112"/>
      <w:proofErr w:type="spellEnd"/>
    </w:p>
    <w:p w:rsidR="00335B35" w:rsidRDefault="00335B35" w:rsidP="00335B35">
      <w:r>
        <w:rPr>
          <w:rFonts w:hint="eastAsia"/>
          <w:noProof/>
        </w:rPr>
        <w:drawing>
          <wp:inline distT="0" distB="0" distL="0" distR="0">
            <wp:extent cx="5276850" cy="2619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rsidR="00335B35" w:rsidRDefault="00335B35" w:rsidP="00335B35">
      <w:pPr>
        <w:pStyle w:val="3"/>
      </w:pPr>
      <w:bookmarkStart w:id="113" w:name="_Toc461010777"/>
      <w:proofErr w:type="spellStart"/>
      <w:r>
        <w:t>供应保障</w:t>
      </w:r>
      <w:proofErr w:type="spellEnd"/>
      <w:r>
        <w:rPr>
          <w:rStyle w:val="apple-converted-space"/>
          <w:rFonts w:cs="Arial"/>
          <w:b w:val="0"/>
          <w:bCs w:val="0"/>
          <w:color w:val="333333"/>
          <w:sz w:val="36"/>
          <w:szCs w:val="36"/>
        </w:rPr>
        <w:t> </w:t>
      </w:r>
      <w:proofErr w:type="spellStart"/>
      <w:r>
        <w:t>车辆投入分析</w:t>
      </w:r>
      <w:bookmarkEnd w:id="113"/>
      <w:proofErr w:type="spellEnd"/>
    </w:p>
    <w:p w:rsidR="00335B35" w:rsidRDefault="00335B35" w:rsidP="00335B35">
      <w:r>
        <w:rPr>
          <w:rFonts w:hint="eastAsia"/>
          <w:noProof/>
        </w:rPr>
        <w:drawing>
          <wp:inline distT="0" distB="0" distL="0" distR="0">
            <wp:extent cx="5267325" cy="2590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335B35" w:rsidRDefault="00335B35" w:rsidP="00335B35">
      <w:pPr>
        <w:pStyle w:val="3"/>
      </w:pPr>
      <w:bookmarkStart w:id="114" w:name="_Toc461010778"/>
      <w:proofErr w:type="spellStart"/>
      <w:r>
        <w:lastRenderedPageBreak/>
        <w:t>供应保障</w:t>
      </w:r>
      <w:proofErr w:type="spellEnd"/>
      <w:r>
        <w:rPr>
          <w:rStyle w:val="apple-converted-space"/>
          <w:rFonts w:cs="Arial"/>
          <w:b w:val="0"/>
          <w:bCs w:val="0"/>
          <w:color w:val="333333"/>
          <w:sz w:val="36"/>
          <w:szCs w:val="36"/>
        </w:rPr>
        <w:t> </w:t>
      </w:r>
      <w:proofErr w:type="spellStart"/>
      <w:r>
        <w:t>运能投入分析</w:t>
      </w:r>
      <w:bookmarkEnd w:id="114"/>
      <w:proofErr w:type="spellEnd"/>
    </w:p>
    <w:p w:rsidR="00335B35" w:rsidRDefault="00335B35" w:rsidP="00335B35">
      <w:r>
        <w:rPr>
          <w:rFonts w:hint="eastAsia"/>
          <w:noProof/>
        </w:rPr>
        <w:drawing>
          <wp:inline distT="0" distB="0" distL="0" distR="0">
            <wp:extent cx="5267325" cy="2600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335B35" w:rsidRDefault="00335B35" w:rsidP="00335B35">
      <w:pPr>
        <w:pStyle w:val="3"/>
      </w:pPr>
      <w:bookmarkStart w:id="115" w:name="_Toc461010779"/>
      <w:proofErr w:type="spellStart"/>
      <w:r>
        <w:t>供应保障</w:t>
      </w:r>
      <w:proofErr w:type="spellEnd"/>
      <w:r>
        <w:rPr>
          <w:rStyle w:val="apple-converted-space"/>
          <w:rFonts w:cs="Arial"/>
          <w:b w:val="0"/>
          <w:bCs w:val="0"/>
          <w:color w:val="333333"/>
          <w:sz w:val="36"/>
          <w:szCs w:val="36"/>
        </w:rPr>
        <w:t> </w:t>
      </w:r>
      <w:proofErr w:type="spellStart"/>
      <w:r>
        <w:t>优先设施分析</w:t>
      </w:r>
      <w:bookmarkEnd w:id="115"/>
      <w:proofErr w:type="spellEnd"/>
    </w:p>
    <w:p w:rsidR="00335B35" w:rsidRDefault="00335B35" w:rsidP="00335B35">
      <w:r>
        <w:rPr>
          <w:rFonts w:hint="eastAsia"/>
          <w:noProof/>
        </w:rPr>
        <w:drawing>
          <wp:inline distT="0" distB="0" distL="0" distR="0">
            <wp:extent cx="52768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16" w:name="_Toc461010780"/>
      <w:r>
        <w:rPr>
          <w:color w:val="333333"/>
          <w:sz w:val="36"/>
          <w:szCs w:val="36"/>
          <w:lang w:eastAsia="zh-CN"/>
        </w:rPr>
        <w:lastRenderedPageBreak/>
        <w:t>供应保障</w:t>
      </w:r>
      <w:r>
        <w:rPr>
          <w:rStyle w:val="apple-converted-space"/>
          <w:rFonts w:cs="Arial"/>
          <w:b w:val="0"/>
          <w:bCs w:val="0"/>
          <w:color w:val="333333"/>
          <w:sz w:val="36"/>
          <w:szCs w:val="36"/>
          <w:lang w:eastAsia="zh-CN"/>
        </w:rPr>
        <w:t> </w:t>
      </w:r>
      <w:r>
        <w:rPr>
          <w:lang w:eastAsia="zh-CN"/>
        </w:rPr>
        <w:t>万人拥有</w:t>
      </w:r>
      <w:proofErr w:type="gramStart"/>
      <w:r>
        <w:rPr>
          <w:lang w:eastAsia="zh-CN"/>
        </w:rPr>
        <w:t>公交标</w:t>
      </w:r>
      <w:proofErr w:type="gramEnd"/>
      <w:r>
        <w:rPr>
          <w:lang w:eastAsia="zh-CN"/>
        </w:rPr>
        <w:t>台数</w:t>
      </w:r>
      <w:bookmarkEnd w:id="116"/>
    </w:p>
    <w:p w:rsidR="00335B35" w:rsidRDefault="00335B35" w:rsidP="00335B35">
      <w:r>
        <w:rPr>
          <w:rFonts w:hint="eastAsia"/>
          <w:noProof/>
        </w:rPr>
        <w:drawing>
          <wp:inline distT="0" distB="0" distL="0" distR="0">
            <wp:extent cx="5276850" cy="2609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17" w:name="_Toc461010781"/>
      <w:r>
        <w:rPr>
          <w:color w:val="333333"/>
          <w:sz w:val="36"/>
          <w:szCs w:val="36"/>
          <w:lang w:eastAsia="zh-CN"/>
        </w:rPr>
        <w:t>供应保障</w:t>
      </w:r>
      <w:r>
        <w:rPr>
          <w:rStyle w:val="apple-converted-space"/>
          <w:rFonts w:cs="Arial"/>
          <w:b w:val="0"/>
          <w:bCs w:val="0"/>
          <w:color w:val="333333"/>
          <w:sz w:val="36"/>
          <w:szCs w:val="36"/>
          <w:lang w:eastAsia="zh-CN"/>
        </w:rPr>
        <w:t> </w:t>
      </w:r>
      <w:r>
        <w:rPr>
          <w:lang w:eastAsia="zh-CN"/>
        </w:rPr>
        <w:t>客流与运力配置</w:t>
      </w:r>
      <w:bookmarkEnd w:id="117"/>
    </w:p>
    <w:p w:rsidR="00335B35" w:rsidRDefault="00335B35" w:rsidP="00335B35">
      <w:r>
        <w:rPr>
          <w:rFonts w:hint="eastAsia"/>
          <w:noProof/>
        </w:rPr>
        <w:drawing>
          <wp:inline distT="0" distB="0" distL="0" distR="0">
            <wp:extent cx="5276850" cy="2609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18" w:name="_Toc461010782"/>
      <w:r>
        <w:rPr>
          <w:color w:val="333333"/>
          <w:sz w:val="36"/>
          <w:szCs w:val="36"/>
          <w:lang w:eastAsia="zh-CN"/>
        </w:rPr>
        <w:lastRenderedPageBreak/>
        <w:t>服务质量</w:t>
      </w:r>
      <w:r>
        <w:rPr>
          <w:rStyle w:val="apple-converted-space"/>
          <w:rFonts w:cs="Arial"/>
          <w:b w:val="0"/>
          <w:bCs w:val="0"/>
          <w:color w:val="333333"/>
          <w:sz w:val="36"/>
          <w:szCs w:val="36"/>
          <w:lang w:eastAsia="zh-CN"/>
        </w:rPr>
        <w:t> </w:t>
      </w:r>
      <w:r>
        <w:rPr>
          <w:lang w:eastAsia="zh-CN"/>
        </w:rPr>
        <w:t>发车</w:t>
      </w:r>
      <w:r>
        <w:rPr>
          <w:lang w:eastAsia="zh-CN"/>
        </w:rPr>
        <w:t>/</w:t>
      </w:r>
      <w:r>
        <w:rPr>
          <w:lang w:eastAsia="zh-CN"/>
        </w:rPr>
        <w:t>收车时间分析</w:t>
      </w:r>
      <w:bookmarkEnd w:id="118"/>
    </w:p>
    <w:p w:rsidR="00335B35" w:rsidRDefault="00335B35" w:rsidP="00335B35">
      <w:r>
        <w:rPr>
          <w:rFonts w:hint="eastAsia"/>
          <w:noProof/>
        </w:rPr>
        <w:drawing>
          <wp:inline distT="0" distB="0" distL="0" distR="0">
            <wp:extent cx="5276850"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335B35" w:rsidRDefault="00335B35" w:rsidP="00335B35">
      <w:pPr>
        <w:pStyle w:val="3"/>
      </w:pPr>
      <w:bookmarkStart w:id="119" w:name="_Toc461010783"/>
      <w:proofErr w:type="spellStart"/>
      <w:r>
        <w:t>服务质量</w:t>
      </w:r>
      <w:proofErr w:type="spellEnd"/>
      <w:r>
        <w:rPr>
          <w:rStyle w:val="apple-converted-space"/>
          <w:rFonts w:cs="Arial"/>
          <w:b w:val="0"/>
          <w:bCs w:val="0"/>
          <w:color w:val="333333"/>
          <w:sz w:val="36"/>
          <w:szCs w:val="36"/>
        </w:rPr>
        <w:t> </w:t>
      </w:r>
      <w:proofErr w:type="spellStart"/>
      <w:r>
        <w:t>首末班准点率</w:t>
      </w:r>
      <w:bookmarkEnd w:id="119"/>
      <w:proofErr w:type="spellEnd"/>
    </w:p>
    <w:p w:rsidR="00335B35" w:rsidRDefault="00335B35" w:rsidP="00335B35">
      <w:r>
        <w:rPr>
          <w:rFonts w:hint="eastAsia"/>
          <w:noProof/>
        </w:rPr>
        <w:drawing>
          <wp:inline distT="0" distB="0" distL="0" distR="0">
            <wp:extent cx="5267325" cy="2600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335B35" w:rsidRDefault="00335B35" w:rsidP="00335B35">
      <w:pPr>
        <w:pStyle w:val="3"/>
      </w:pPr>
      <w:bookmarkStart w:id="120" w:name="_Toc461010784"/>
      <w:proofErr w:type="spellStart"/>
      <w:r>
        <w:lastRenderedPageBreak/>
        <w:t>线网运行</w:t>
      </w:r>
      <w:proofErr w:type="spellEnd"/>
      <w:r>
        <w:rPr>
          <w:rStyle w:val="apple-converted-space"/>
          <w:rFonts w:cs="Arial"/>
          <w:b w:val="0"/>
          <w:bCs w:val="0"/>
          <w:color w:val="333333"/>
          <w:sz w:val="36"/>
          <w:szCs w:val="36"/>
        </w:rPr>
        <w:t> </w:t>
      </w:r>
      <w:proofErr w:type="spellStart"/>
      <w:r>
        <w:rPr>
          <w:color w:val="777777"/>
          <w:sz w:val="23"/>
          <w:szCs w:val="23"/>
        </w:rPr>
        <w:t>线网分析</w:t>
      </w:r>
      <w:bookmarkEnd w:id="120"/>
      <w:proofErr w:type="spellEnd"/>
    </w:p>
    <w:p w:rsidR="00335B35" w:rsidRDefault="00335B35" w:rsidP="00335B35">
      <w:r>
        <w:rPr>
          <w:rFonts w:hint="eastAsia"/>
          <w:noProof/>
        </w:rPr>
        <w:drawing>
          <wp:inline distT="0" distB="0" distL="0" distR="0">
            <wp:extent cx="5276850" cy="259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rsidR="00335B35" w:rsidRDefault="00335B35" w:rsidP="00335B35">
      <w:pPr>
        <w:pStyle w:val="3"/>
      </w:pPr>
      <w:bookmarkStart w:id="121" w:name="_Toc461010785"/>
      <w:proofErr w:type="spellStart"/>
      <w:r>
        <w:t>线网运行</w:t>
      </w:r>
      <w:proofErr w:type="spellEnd"/>
      <w:r>
        <w:rPr>
          <w:rStyle w:val="apple-converted-space"/>
          <w:rFonts w:cs="Arial"/>
          <w:b w:val="0"/>
          <w:bCs w:val="0"/>
          <w:color w:val="333333"/>
          <w:sz w:val="36"/>
          <w:szCs w:val="36"/>
        </w:rPr>
        <w:t> </w:t>
      </w:r>
      <w:proofErr w:type="spellStart"/>
      <w:r>
        <w:rPr>
          <w:color w:val="777777"/>
          <w:sz w:val="23"/>
          <w:szCs w:val="23"/>
        </w:rPr>
        <w:t>平均站距</w:t>
      </w:r>
      <w:bookmarkEnd w:id="121"/>
      <w:proofErr w:type="spellEnd"/>
    </w:p>
    <w:p w:rsidR="00335B35" w:rsidRDefault="00335B35" w:rsidP="00335B35">
      <w:r>
        <w:rPr>
          <w:rFonts w:hint="eastAsia"/>
          <w:noProof/>
        </w:rPr>
        <w:drawing>
          <wp:inline distT="0" distB="0" distL="0" distR="0">
            <wp:extent cx="5267325" cy="2600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22" w:name="_Toc461010786"/>
      <w:r>
        <w:rPr>
          <w:color w:val="333333"/>
          <w:sz w:val="36"/>
          <w:szCs w:val="36"/>
          <w:lang w:eastAsia="zh-CN"/>
        </w:rPr>
        <w:lastRenderedPageBreak/>
        <w:t>政策优惠</w:t>
      </w:r>
      <w:r>
        <w:rPr>
          <w:rStyle w:val="apple-converted-space"/>
          <w:rFonts w:cs="Arial"/>
          <w:b w:val="0"/>
          <w:bCs w:val="0"/>
          <w:color w:val="333333"/>
          <w:sz w:val="36"/>
          <w:szCs w:val="36"/>
          <w:lang w:eastAsia="zh-CN"/>
        </w:rPr>
        <w:t> </w:t>
      </w:r>
      <w:r>
        <w:rPr>
          <w:lang w:eastAsia="zh-CN"/>
        </w:rPr>
        <w:t>线路首末班刷卡数据分析</w:t>
      </w:r>
      <w:bookmarkEnd w:id="122"/>
    </w:p>
    <w:p w:rsidR="00335B35" w:rsidRDefault="00335B35" w:rsidP="00335B35">
      <w:r>
        <w:rPr>
          <w:rFonts w:hint="eastAsia"/>
          <w:noProof/>
        </w:rPr>
        <w:drawing>
          <wp:inline distT="0" distB="0" distL="0" distR="0">
            <wp:extent cx="5267325" cy="2571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23" w:name="_Toc461010787"/>
      <w:r>
        <w:rPr>
          <w:color w:val="333333"/>
          <w:sz w:val="36"/>
          <w:szCs w:val="36"/>
          <w:lang w:eastAsia="zh-CN"/>
        </w:rPr>
        <w:t>政策优惠</w:t>
      </w:r>
      <w:r>
        <w:rPr>
          <w:rStyle w:val="apple-converted-space"/>
          <w:rFonts w:cs="Arial"/>
          <w:b w:val="0"/>
          <w:bCs w:val="0"/>
          <w:color w:val="333333"/>
          <w:sz w:val="36"/>
          <w:szCs w:val="36"/>
          <w:lang w:eastAsia="zh-CN"/>
        </w:rPr>
        <w:t> </w:t>
      </w:r>
      <w:r>
        <w:rPr>
          <w:lang w:eastAsia="zh-CN"/>
        </w:rPr>
        <w:t>站点时段刷卡客流分析</w:t>
      </w:r>
      <w:bookmarkEnd w:id="123"/>
    </w:p>
    <w:p w:rsidR="00335B35" w:rsidRDefault="00335B35" w:rsidP="00335B35">
      <w:r>
        <w:rPr>
          <w:rFonts w:hint="eastAsia"/>
          <w:noProof/>
        </w:rPr>
        <w:drawing>
          <wp:inline distT="0" distB="0" distL="0" distR="0">
            <wp:extent cx="527685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rsidR="00335B35" w:rsidRDefault="00335B35" w:rsidP="00335B35">
      <w:pPr>
        <w:pStyle w:val="3"/>
      </w:pPr>
      <w:bookmarkStart w:id="124" w:name="_Toc461010788"/>
      <w:proofErr w:type="spellStart"/>
      <w:r>
        <w:lastRenderedPageBreak/>
        <w:t>政策优惠</w:t>
      </w:r>
      <w:proofErr w:type="spellEnd"/>
      <w:r>
        <w:rPr>
          <w:rStyle w:val="apple-converted-space"/>
          <w:rFonts w:cs="Arial"/>
          <w:b w:val="0"/>
          <w:bCs w:val="0"/>
          <w:color w:val="333333"/>
          <w:sz w:val="36"/>
          <w:szCs w:val="36"/>
        </w:rPr>
        <w:t> </w:t>
      </w:r>
      <w:proofErr w:type="spellStart"/>
      <w:r>
        <w:rPr>
          <w:color w:val="777777"/>
          <w:sz w:val="23"/>
          <w:szCs w:val="23"/>
        </w:rPr>
        <w:t>优惠分析</w:t>
      </w:r>
      <w:bookmarkEnd w:id="124"/>
      <w:proofErr w:type="spellEnd"/>
    </w:p>
    <w:p w:rsidR="00335B35" w:rsidRDefault="00335B35" w:rsidP="00335B35">
      <w:r>
        <w:rPr>
          <w:rFonts w:hint="eastAsia"/>
          <w:noProof/>
        </w:rPr>
        <w:drawing>
          <wp:inline distT="0" distB="0" distL="0" distR="0">
            <wp:extent cx="5276850" cy="2609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335B35" w:rsidRDefault="00335B35" w:rsidP="00335B35">
      <w:pPr>
        <w:pStyle w:val="3"/>
      </w:pPr>
      <w:bookmarkStart w:id="125" w:name="_Toc461010789"/>
      <w:proofErr w:type="spellStart"/>
      <w:r>
        <w:t>基础设备</w:t>
      </w:r>
      <w:proofErr w:type="spellEnd"/>
      <w:r>
        <w:rPr>
          <w:rStyle w:val="apple-converted-space"/>
          <w:rFonts w:cs="Arial"/>
          <w:b w:val="0"/>
          <w:bCs w:val="0"/>
          <w:color w:val="333333"/>
          <w:sz w:val="36"/>
          <w:szCs w:val="36"/>
        </w:rPr>
        <w:t> </w:t>
      </w:r>
      <w:proofErr w:type="spellStart"/>
      <w:r>
        <w:rPr>
          <w:color w:val="777777"/>
          <w:sz w:val="23"/>
          <w:szCs w:val="23"/>
        </w:rPr>
        <w:t>从业人员</w:t>
      </w:r>
      <w:bookmarkEnd w:id="125"/>
      <w:proofErr w:type="spellEnd"/>
    </w:p>
    <w:p w:rsidR="00335B35" w:rsidRDefault="00335B35" w:rsidP="00335B35">
      <w:r>
        <w:rPr>
          <w:rFonts w:hint="eastAsia"/>
          <w:noProof/>
        </w:rPr>
        <w:drawing>
          <wp:inline distT="0" distB="0" distL="0" distR="0">
            <wp:extent cx="527685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rsidR="00335B35" w:rsidRDefault="00335B35" w:rsidP="00335B35">
      <w:pPr>
        <w:pStyle w:val="3"/>
      </w:pPr>
      <w:bookmarkStart w:id="126" w:name="_Toc461010790"/>
      <w:proofErr w:type="spellStart"/>
      <w:r>
        <w:lastRenderedPageBreak/>
        <w:t>基础设备</w:t>
      </w:r>
      <w:proofErr w:type="spellEnd"/>
      <w:r>
        <w:rPr>
          <w:rStyle w:val="apple-converted-space"/>
          <w:rFonts w:cs="Arial"/>
          <w:b w:val="0"/>
          <w:bCs w:val="0"/>
          <w:color w:val="333333"/>
          <w:sz w:val="36"/>
          <w:szCs w:val="36"/>
        </w:rPr>
        <w:t> </w:t>
      </w:r>
      <w:proofErr w:type="spellStart"/>
      <w:r>
        <w:rPr>
          <w:color w:val="777777"/>
          <w:sz w:val="23"/>
          <w:szCs w:val="23"/>
        </w:rPr>
        <w:t>公交车辆</w:t>
      </w:r>
      <w:bookmarkEnd w:id="126"/>
      <w:proofErr w:type="spellEnd"/>
    </w:p>
    <w:p w:rsidR="00335B35" w:rsidRDefault="00335B35" w:rsidP="00335B35">
      <w:r>
        <w:rPr>
          <w:rFonts w:hint="eastAsia"/>
          <w:noProof/>
        </w:rPr>
        <w:drawing>
          <wp:inline distT="0" distB="0" distL="0" distR="0">
            <wp:extent cx="5257800"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2609850"/>
                    </a:xfrm>
                    <a:prstGeom prst="rect">
                      <a:avLst/>
                    </a:prstGeom>
                    <a:noFill/>
                    <a:ln>
                      <a:noFill/>
                    </a:ln>
                  </pic:spPr>
                </pic:pic>
              </a:graphicData>
            </a:graphic>
          </wp:inline>
        </w:drawing>
      </w:r>
    </w:p>
    <w:p w:rsidR="00335B35" w:rsidRDefault="00335B35" w:rsidP="00335B35">
      <w:pPr>
        <w:pStyle w:val="3"/>
      </w:pPr>
      <w:bookmarkStart w:id="127" w:name="_Toc461010791"/>
      <w:proofErr w:type="spellStart"/>
      <w:r>
        <w:t>基础设备</w:t>
      </w:r>
      <w:proofErr w:type="spellEnd"/>
      <w:r>
        <w:rPr>
          <w:rStyle w:val="apple-converted-space"/>
          <w:rFonts w:cs="Arial"/>
          <w:b w:val="0"/>
          <w:bCs w:val="0"/>
          <w:color w:val="333333"/>
          <w:sz w:val="36"/>
          <w:szCs w:val="36"/>
        </w:rPr>
        <w:t> </w:t>
      </w:r>
      <w:proofErr w:type="spellStart"/>
      <w:r>
        <w:rPr>
          <w:color w:val="777777"/>
          <w:sz w:val="23"/>
          <w:szCs w:val="23"/>
        </w:rPr>
        <w:t>公交场站</w:t>
      </w:r>
      <w:bookmarkEnd w:id="127"/>
      <w:proofErr w:type="spellEnd"/>
    </w:p>
    <w:p w:rsidR="00335B35" w:rsidRDefault="00335B35" w:rsidP="00335B35">
      <w:r>
        <w:rPr>
          <w:rFonts w:hint="eastAsia"/>
          <w:noProof/>
        </w:rPr>
        <w:drawing>
          <wp:inline distT="0" distB="0" distL="0" distR="0">
            <wp:extent cx="5267325" cy="2609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rsidR="00335B35" w:rsidRDefault="00335B35" w:rsidP="00335B35">
      <w:pPr>
        <w:pStyle w:val="3"/>
      </w:pPr>
      <w:bookmarkStart w:id="128" w:name="_Toc461010792"/>
      <w:proofErr w:type="spellStart"/>
      <w:r>
        <w:lastRenderedPageBreak/>
        <w:t>基础设备</w:t>
      </w:r>
      <w:proofErr w:type="spellEnd"/>
      <w:r>
        <w:rPr>
          <w:rStyle w:val="apple-converted-space"/>
          <w:rFonts w:cs="Arial"/>
          <w:b w:val="0"/>
          <w:bCs w:val="0"/>
          <w:color w:val="333333"/>
          <w:sz w:val="36"/>
          <w:szCs w:val="36"/>
        </w:rPr>
        <w:t> </w:t>
      </w:r>
      <w:proofErr w:type="spellStart"/>
      <w:r>
        <w:rPr>
          <w:color w:val="777777"/>
          <w:sz w:val="23"/>
          <w:szCs w:val="23"/>
        </w:rPr>
        <w:t>公交站点</w:t>
      </w:r>
      <w:bookmarkEnd w:id="128"/>
      <w:proofErr w:type="spellEnd"/>
    </w:p>
    <w:p w:rsidR="00335B35" w:rsidRDefault="00335B35" w:rsidP="00335B35">
      <w:r>
        <w:rPr>
          <w:rFonts w:hint="eastAsia"/>
          <w:noProof/>
        </w:rPr>
        <w:drawing>
          <wp:inline distT="0" distB="0" distL="0" distR="0">
            <wp:extent cx="5267325" cy="2590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335B35" w:rsidRDefault="00335B35" w:rsidP="00335B35">
      <w:pPr>
        <w:pStyle w:val="3"/>
        <w:rPr>
          <w:color w:val="333333"/>
          <w:sz w:val="36"/>
          <w:szCs w:val="36"/>
          <w:lang w:eastAsia="zh-CN"/>
        </w:rPr>
      </w:pPr>
      <w:bookmarkStart w:id="129" w:name="_Toc461010793"/>
      <w:r>
        <w:rPr>
          <w:color w:val="333333"/>
          <w:sz w:val="36"/>
          <w:szCs w:val="36"/>
          <w:lang w:eastAsia="zh-CN"/>
        </w:rPr>
        <w:t>新功能</w:t>
      </w:r>
      <w:r>
        <w:rPr>
          <w:rStyle w:val="apple-converted-space"/>
          <w:rFonts w:cs="Arial"/>
          <w:b w:val="0"/>
          <w:bCs w:val="0"/>
          <w:color w:val="333333"/>
          <w:sz w:val="36"/>
          <w:szCs w:val="36"/>
          <w:lang w:eastAsia="zh-CN"/>
        </w:rPr>
        <w:t> </w:t>
      </w:r>
      <w:r>
        <w:rPr>
          <w:lang w:eastAsia="zh-CN"/>
        </w:rPr>
        <w:t>最大发车间隔保障率</w:t>
      </w:r>
      <w:bookmarkEnd w:id="129"/>
    </w:p>
    <w:p w:rsidR="00335B35" w:rsidRDefault="00335B35" w:rsidP="00335B35">
      <w:r>
        <w:rPr>
          <w:rFonts w:hint="eastAsia"/>
          <w:noProof/>
        </w:rPr>
        <w:drawing>
          <wp:inline distT="0" distB="0" distL="0" distR="0">
            <wp:extent cx="5257800" cy="2600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rsidR="00335B35" w:rsidRPr="00335B35" w:rsidRDefault="00335B35" w:rsidP="000557A0">
      <w:pPr>
        <w:spacing w:line="360" w:lineRule="auto"/>
      </w:pPr>
    </w:p>
    <w:p w:rsidR="00FD7F3F" w:rsidRDefault="00FD7F3F" w:rsidP="00FD7F3F">
      <w:pPr>
        <w:pStyle w:val="2"/>
        <w:rPr>
          <w:snapToGrid/>
        </w:rPr>
      </w:pPr>
      <w:bookmarkStart w:id="130" w:name="_Toc461010794"/>
      <w:r w:rsidRPr="00FD7F3F">
        <w:rPr>
          <w:rFonts w:hint="eastAsia"/>
          <w:snapToGrid/>
        </w:rPr>
        <w:lastRenderedPageBreak/>
        <w:t>车辆</w:t>
      </w:r>
      <w:r w:rsidRPr="00FD7F3F">
        <w:rPr>
          <w:rFonts w:hint="eastAsia"/>
          <w:snapToGrid/>
        </w:rPr>
        <w:t>GIS</w:t>
      </w:r>
      <w:r w:rsidRPr="00FD7F3F">
        <w:rPr>
          <w:rFonts w:hint="eastAsia"/>
          <w:snapToGrid/>
        </w:rPr>
        <w:t>监控界面</w:t>
      </w:r>
      <w:bookmarkEnd w:id="130"/>
    </w:p>
    <w:p w:rsidR="000557A0" w:rsidRPr="000557A0" w:rsidRDefault="00231C55" w:rsidP="000557A0">
      <w:r>
        <w:rPr>
          <w:noProof/>
        </w:rPr>
        <w:drawing>
          <wp:inline distT="0" distB="0" distL="0" distR="0" wp14:anchorId="34FDBF9C" wp14:editId="736041E7">
            <wp:extent cx="6011545" cy="3082290"/>
            <wp:effectExtent l="0" t="0" r="825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1545" cy="3082290"/>
                    </a:xfrm>
                    <a:prstGeom prst="rect">
                      <a:avLst/>
                    </a:prstGeom>
                  </pic:spPr>
                </pic:pic>
              </a:graphicData>
            </a:graphic>
          </wp:inline>
        </w:drawing>
      </w:r>
    </w:p>
    <w:p w:rsidR="00FD7F3F" w:rsidRPr="00FD7F3F" w:rsidRDefault="00FD7F3F" w:rsidP="00FD7F3F">
      <w:pPr>
        <w:pStyle w:val="2"/>
        <w:rPr>
          <w:snapToGrid/>
        </w:rPr>
      </w:pPr>
      <w:bookmarkStart w:id="131" w:name="_Toc461010795"/>
      <w:r w:rsidRPr="00FD7F3F">
        <w:rPr>
          <w:rFonts w:hint="eastAsia"/>
          <w:snapToGrid/>
        </w:rPr>
        <w:t>线网分析界面</w:t>
      </w:r>
      <w:bookmarkEnd w:id="131"/>
    </w:p>
    <w:p w:rsidR="00E657B3" w:rsidRDefault="00231C55" w:rsidP="00FC2BD4">
      <w:pPr>
        <w:pStyle w:val="af"/>
        <w:numPr>
          <w:ins w:id="132" w:author="lixu" w:date="2002-05-24T13:27:00Z"/>
        </w:numPr>
        <w:ind w:left="0"/>
      </w:pPr>
      <w:r>
        <w:rPr>
          <w:rFonts w:hint="eastAsia"/>
        </w:rPr>
        <w:t>无</w:t>
      </w:r>
    </w:p>
    <w:p w:rsidR="00E657B3" w:rsidRDefault="00FD7F3F">
      <w:pPr>
        <w:pStyle w:val="2"/>
        <w:rPr>
          <w:snapToGrid/>
        </w:rPr>
      </w:pPr>
      <w:bookmarkStart w:id="133" w:name="_Toc461010796"/>
      <w:r>
        <w:rPr>
          <w:rFonts w:hint="eastAsia"/>
          <w:snapToGrid/>
        </w:rPr>
        <w:t>错误输出界面</w:t>
      </w:r>
      <w:bookmarkEnd w:id="133"/>
    </w:p>
    <w:p w:rsidR="00E657B3" w:rsidRDefault="00AC167B" w:rsidP="007B54C8">
      <w:pPr>
        <w:jc w:val="center"/>
      </w:pPr>
      <w:r>
        <w:rPr>
          <w:rFonts w:hint="eastAsia"/>
          <w:noProof/>
        </w:rPr>
        <w:drawing>
          <wp:inline distT="0" distB="0" distL="0" distR="0">
            <wp:extent cx="4617085" cy="1703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7085" cy="1703070"/>
                    </a:xfrm>
                    <a:prstGeom prst="rect">
                      <a:avLst/>
                    </a:prstGeom>
                    <a:noFill/>
                    <a:ln>
                      <a:noFill/>
                    </a:ln>
                  </pic:spPr>
                </pic:pic>
              </a:graphicData>
            </a:graphic>
          </wp:inline>
        </w:drawing>
      </w:r>
    </w:p>
    <w:p w:rsidR="00484CA5" w:rsidRDefault="00484CA5" w:rsidP="007B54C8">
      <w:pPr>
        <w:jc w:val="center"/>
      </w:pPr>
      <w:r>
        <w:rPr>
          <w:rFonts w:hint="eastAsia"/>
        </w:rPr>
        <w:t>错误提示</w:t>
      </w:r>
    </w:p>
    <w:p w:rsidR="007B54C8" w:rsidRDefault="00AC167B" w:rsidP="007B54C8">
      <w:pPr>
        <w:jc w:val="center"/>
      </w:pPr>
      <w:r>
        <w:rPr>
          <w:rFonts w:hint="eastAsia"/>
          <w:noProof/>
        </w:rPr>
        <w:lastRenderedPageBreak/>
        <w:drawing>
          <wp:inline distT="0" distB="0" distL="0" distR="0">
            <wp:extent cx="6009005" cy="433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9005" cy="4330700"/>
                    </a:xfrm>
                    <a:prstGeom prst="rect">
                      <a:avLst/>
                    </a:prstGeom>
                    <a:noFill/>
                    <a:ln>
                      <a:noFill/>
                    </a:ln>
                  </pic:spPr>
                </pic:pic>
              </a:graphicData>
            </a:graphic>
          </wp:inline>
        </w:drawing>
      </w:r>
    </w:p>
    <w:p w:rsidR="00484CA5" w:rsidRDefault="00484CA5" w:rsidP="007B54C8">
      <w:pPr>
        <w:jc w:val="center"/>
      </w:pPr>
      <w:r>
        <w:rPr>
          <w:rFonts w:hint="eastAsia"/>
        </w:rPr>
        <w:t>详细错误信息</w:t>
      </w:r>
    </w:p>
    <w:p w:rsidR="00FD7F3F" w:rsidRDefault="00FD7F3F">
      <w:pPr>
        <w:pStyle w:val="2"/>
        <w:rPr>
          <w:snapToGrid/>
        </w:rPr>
      </w:pPr>
      <w:bookmarkStart w:id="134" w:name="_Toc16478474"/>
      <w:bookmarkStart w:id="135" w:name="_Toc461010797"/>
      <w:r>
        <w:rPr>
          <w:rFonts w:hint="eastAsia"/>
          <w:snapToGrid/>
        </w:rPr>
        <w:lastRenderedPageBreak/>
        <w:t>特殊效果</w:t>
      </w:r>
      <w:bookmarkEnd w:id="135"/>
    </w:p>
    <w:p w:rsidR="00FD7F3F" w:rsidRDefault="00A06073" w:rsidP="00FD7F3F">
      <w:r>
        <w:rPr>
          <w:noProof/>
        </w:rPr>
        <w:drawing>
          <wp:inline distT="0" distB="0" distL="0" distR="0" wp14:anchorId="4E859A40" wp14:editId="0752C6C7">
            <wp:extent cx="6011545" cy="472884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1545" cy="4728845"/>
                    </a:xfrm>
                    <a:prstGeom prst="rect">
                      <a:avLst/>
                    </a:prstGeom>
                  </pic:spPr>
                </pic:pic>
              </a:graphicData>
            </a:graphic>
          </wp:inline>
        </w:drawing>
      </w:r>
    </w:p>
    <w:p w:rsidR="00A06073" w:rsidRDefault="00A06073" w:rsidP="00FD7F3F">
      <w:r>
        <w:t>公交实时运行图</w:t>
      </w:r>
    </w:p>
    <w:p w:rsidR="00A06073" w:rsidRDefault="00A06073" w:rsidP="00FD7F3F">
      <w:r>
        <w:rPr>
          <w:noProof/>
        </w:rPr>
        <w:lastRenderedPageBreak/>
        <w:drawing>
          <wp:inline distT="0" distB="0" distL="0" distR="0" wp14:anchorId="1B5ACC20" wp14:editId="3A953FBC">
            <wp:extent cx="6011545" cy="5153025"/>
            <wp:effectExtent l="0" t="0" r="825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1545" cy="5153025"/>
                    </a:xfrm>
                    <a:prstGeom prst="rect">
                      <a:avLst/>
                    </a:prstGeom>
                  </pic:spPr>
                </pic:pic>
              </a:graphicData>
            </a:graphic>
          </wp:inline>
        </w:drawing>
      </w:r>
    </w:p>
    <w:p w:rsidR="00A06073" w:rsidRDefault="00A06073" w:rsidP="00FD7F3F">
      <w:r>
        <w:t>热门线路图</w:t>
      </w:r>
    </w:p>
    <w:p w:rsidR="000557A0" w:rsidRDefault="000557A0" w:rsidP="00FD7F3F"/>
    <w:p w:rsidR="00E657B3" w:rsidRDefault="00E657B3">
      <w:pPr>
        <w:pStyle w:val="2"/>
        <w:rPr>
          <w:snapToGrid/>
        </w:rPr>
      </w:pPr>
      <w:bookmarkStart w:id="136" w:name="_Toc461010798"/>
      <w:r>
        <w:rPr>
          <w:rFonts w:hint="eastAsia"/>
          <w:snapToGrid/>
        </w:rPr>
        <w:t>美学设计</w:t>
      </w:r>
      <w:bookmarkEnd w:id="134"/>
      <w:bookmarkEnd w:id="136"/>
    </w:p>
    <w:p w:rsidR="00E657B3" w:rsidRDefault="007B54C8" w:rsidP="007B54C8">
      <w:pPr>
        <w:pStyle w:val="af"/>
        <w:ind w:left="0" w:firstLineChars="200" w:firstLine="420"/>
      </w:pPr>
      <w:r>
        <w:rPr>
          <w:rFonts w:hint="eastAsia"/>
        </w:rPr>
        <w:t>现阶段系统界面框架采用</w:t>
      </w:r>
      <w:r w:rsidR="001446CC">
        <w:rPr>
          <w:rFonts w:hint="eastAsia"/>
        </w:rPr>
        <w:t>业界流行的</w:t>
      </w:r>
      <w:r w:rsidR="001446CC">
        <w:rPr>
          <w:rFonts w:hint="eastAsia"/>
        </w:rPr>
        <w:t>web</w:t>
      </w:r>
      <w:r w:rsidR="001446CC">
        <w:t xml:space="preserve"> 2.0</w:t>
      </w:r>
      <w:r w:rsidR="001446CC">
        <w:t>设计，充分发挥</w:t>
      </w:r>
      <w:r w:rsidR="001446CC">
        <w:t>web</w:t>
      </w:r>
      <w:r w:rsidR="001446CC">
        <w:t>界面的优势</w:t>
      </w:r>
      <w:r w:rsidR="001446CC">
        <w:rPr>
          <w:rFonts w:hint="eastAsia"/>
        </w:rPr>
        <w:t>，</w:t>
      </w:r>
      <w:r w:rsidR="001446CC">
        <w:t>提高人机交互的体验</w:t>
      </w:r>
      <w:r>
        <w:rPr>
          <w:rFonts w:hint="eastAsia"/>
        </w:rPr>
        <w:t>。</w:t>
      </w:r>
    </w:p>
    <w:p w:rsidR="00E657B3" w:rsidRDefault="00E657B3">
      <w:pPr>
        <w:pStyle w:val="2"/>
        <w:rPr>
          <w:snapToGrid/>
        </w:rPr>
      </w:pPr>
      <w:bookmarkStart w:id="137" w:name="_Toc16478475"/>
      <w:bookmarkStart w:id="138" w:name="_Toc461010799"/>
      <w:r>
        <w:rPr>
          <w:rFonts w:hint="eastAsia"/>
          <w:snapToGrid/>
        </w:rPr>
        <w:t>界面资源设计</w:t>
      </w:r>
      <w:bookmarkEnd w:id="137"/>
      <w:bookmarkEnd w:id="138"/>
    </w:p>
    <w:p w:rsidR="00E657B3" w:rsidRDefault="00E657B3">
      <w:pPr>
        <w:pStyle w:val="3"/>
        <w:rPr>
          <w:lang w:eastAsia="zh-CN"/>
        </w:rPr>
      </w:pPr>
      <w:bookmarkStart w:id="139" w:name="_Toc461010800"/>
      <w:r>
        <w:rPr>
          <w:rFonts w:hint="eastAsia"/>
          <w:lang w:eastAsia="zh-CN"/>
        </w:rPr>
        <w:t>图标资源</w:t>
      </w:r>
      <w:bookmarkEnd w:id="139"/>
    </w:p>
    <w:p w:rsidR="00E657B3" w:rsidRDefault="00914822">
      <w:r>
        <w:rPr>
          <w:rFonts w:hint="eastAsia"/>
        </w:rPr>
        <w:t xml:space="preserve">    </w:t>
      </w:r>
      <w:r>
        <w:rPr>
          <w:rFonts w:hint="eastAsia"/>
        </w:rPr>
        <w:t>采用</w:t>
      </w:r>
      <w:r w:rsidR="00537460">
        <w:t>font woe</w:t>
      </w:r>
      <w:r w:rsidR="00537460">
        <w:rPr>
          <w:rFonts w:hint="eastAsia"/>
        </w:rPr>
        <w:t>矢量图标</w:t>
      </w:r>
      <w:r>
        <w:rPr>
          <w:rFonts w:hint="eastAsia"/>
        </w:rPr>
        <w:t>标准和</w:t>
      </w:r>
      <w:r w:rsidR="00537460">
        <w:rPr>
          <w:rFonts w:hint="eastAsia"/>
        </w:rPr>
        <w:t>高德地图</w:t>
      </w:r>
      <w:r w:rsidR="00405D21">
        <w:rPr>
          <w:rFonts w:hint="eastAsia"/>
        </w:rPr>
        <w:t>地图</w:t>
      </w:r>
      <w:r>
        <w:rPr>
          <w:rFonts w:hint="eastAsia"/>
        </w:rPr>
        <w:t>资源。</w:t>
      </w:r>
    </w:p>
    <w:p w:rsidR="00E657B3" w:rsidRDefault="00E657B3">
      <w:pPr>
        <w:pStyle w:val="3"/>
        <w:rPr>
          <w:lang w:eastAsia="zh-CN"/>
        </w:rPr>
      </w:pPr>
      <w:bookmarkStart w:id="140" w:name="_Toc461010801"/>
      <w:r>
        <w:rPr>
          <w:rFonts w:hint="eastAsia"/>
          <w:lang w:eastAsia="zh-CN"/>
        </w:rPr>
        <w:t>图像资源</w:t>
      </w:r>
      <w:bookmarkEnd w:id="140"/>
    </w:p>
    <w:p w:rsidR="00E657B3" w:rsidRDefault="00914822">
      <w:r>
        <w:rPr>
          <w:rFonts w:hint="eastAsia"/>
        </w:rPr>
        <w:t xml:space="preserve">    </w:t>
      </w:r>
      <w:r>
        <w:rPr>
          <w:rFonts w:hint="eastAsia"/>
        </w:rPr>
        <w:t>无</w:t>
      </w:r>
    </w:p>
    <w:p w:rsidR="00E657B3" w:rsidRDefault="00E657B3">
      <w:pPr>
        <w:pStyle w:val="3"/>
        <w:rPr>
          <w:lang w:eastAsia="zh-CN"/>
        </w:rPr>
      </w:pPr>
      <w:bookmarkStart w:id="141" w:name="_Toc461010802"/>
      <w:r>
        <w:rPr>
          <w:rFonts w:hint="eastAsia"/>
          <w:lang w:eastAsia="zh-CN"/>
        </w:rPr>
        <w:t>界面组件</w:t>
      </w:r>
      <w:bookmarkEnd w:id="141"/>
    </w:p>
    <w:p w:rsidR="00E657B3" w:rsidRDefault="00064420" w:rsidP="00914822">
      <w:pPr>
        <w:spacing w:line="360" w:lineRule="auto"/>
        <w:ind w:firstLineChars="200" w:firstLine="420"/>
      </w:pPr>
      <w:r>
        <w:rPr>
          <w:rFonts w:hint="eastAsia"/>
        </w:rPr>
        <w:t>采用</w:t>
      </w:r>
      <w:r>
        <w:rPr>
          <w:rFonts w:hint="eastAsia"/>
        </w:rPr>
        <w:t>Bootstrap</w:t>
      </w:r>
      <w:r>
        <w:rPr>
          <w:rFonts w:hint="eastAsia"/>
        </w:rPr>
        <w:t>相应是布局框架</w:t>
      </w:r>
      <w:r w:rsidR="00914822">
        <w:rPr>
          <w:rFonts w:hint="eastAsia"/>
        </w:rPr>
        <w:t>，满足</w:t>
      </w:r>
      <w:r>
        <w:rPr>
          <w:rFonts w:hint="eastAsia"/>
        </w:rPr>
        <w:t>目前</w:t>
      </w:r>
      <w:r>
        <w:rPr>
          <w:rFonts w:hint="eastAsia"/>
        </w:rPr>
        <w:t>web</w:t>
      </w:r>
      <w:r>
        <w:rPr>
          <w:rFonts w:hint="eastAsia"/>
        </w:rPr>
        <w:t>程序最流行，最先进的布局概念</w:t>
      </w:r>
      <w:r w:rsidR="00914822">
        <w:rPr>
          <w:rFonts w:hint="eastAsia"/>
        </w:rPr>
        <w:t>。</w:t>
      </w:r>
    </w:p>
    <w:p w:rsidR="00E657B3" w:rsidRDefault="00E657B3">
      <w:pPr>
        <w:pStyle w:val="1"/>
        <w:spacing w:after="120"/>
      </w:pPr>
      <w:bookmarkStart w:id="142" w:name="_Toc461010803"/>
      <w:r>
        <w:rPr>
          <w:rFonts w:hint="eastAsia"/>
        </w:rPr>
        <w:lastRenderedPageBreak/>
        <w:t>数据库设计</w:t>
      </w:r>
      <w:bookmarkEnd w:id="142"/>
    </w:p>
    <w:p w:rsidR="00E657B3" w:rsidRDefault="00E657B3">
      <w:pPr>
        <w:pStyle w:val="2"/>
        <w:rPr>
          <w:snapToGrid/>
        </w:rPr>
      </w:pPr>
      <w:bookmarkStart w:id="143" w:name="_Toc16478868"/>
      <w:bookmarkStart w:id="144" w:name="_Toc461010804"/>
      <w:r>
        <w:rPr>
          <w:rFonts w:hint="eastAsia"/>
          <w:snapToGrid/>
        </w:rPr>
        <w:t>数据库环境说明</w:t>
      </w:r>
      <w:bookmarkEnd w:id="143"/>
      <w:bookmarkEnd w:id="144"/>
    </w:p>
    <w:p w:rsidR="00914822" w:rsidRDefault="00914822" w:rsidP="00914822">
      <w:pPr>
        <w:pStyle w:val="af"/>
        <w:ind w:left="0" w:firstLineChars="202" w:firstLine="424"/>
      </w:pPr>
      <w:r>
        <w:rPr>
          <w:rFonts w:hint="eastAsia"/>
        </w:rPr>
        <w:t>数据库环境：</w:t>
      </w:r>
      <w:r>
        <w:rPr>
          <w:rFonts w:hint="eastAsia"/>
        </w:rPr>
        <w:t xml:space="preserve">Oracle 10g </w:t>
      </w:r>
      <w:r>
        <w:rPr>
          <w:rFonts w:hint="eastAsia"/>
        </w:rPr>
        <w:t>（</w:t>
      </w:r>
      <w:r>
        <w:rPr>
          <w:rFonts w:hint="eastAsia"/>
        </w:rPr>
        <w:t>10.2.0.4</w:t>
      </w:r>
      <w:r>
        <w:rPr>
          <w:rFonts w:hint="eastAsia"/>
        </w:rPr>
        <w:t>）</w:t>
      </w:r>
    </w:p>
    <w:p w:rsidR="00914822" w:rsidRDefault="00914822" w:rsidP="00914822">
      <w:pPr>
        <w:pStyle w:val="af"/>
        <w:ind w:left="0" w:firstLineChars="202" w:firstLine="424"/>
      </w:pPr>
      <w:r>
        <w:rPr>
          <w:rFonts w:hint="eastAsia"/>
        </w:rPr>
        <w:t>数据库设计工具：</w:t>
      </w:r>
      <w:r w:rsidRPr="00914822">
        <w:t>Enterprise Architect</w:t>
      </w:r>
      <w:r>
        <w:rPr>
          <w:rFonts w:hint="eastAsia"/>
        </w:rPr>
        <w:t xml:space="preserve"> 7.0</w:t>
      </w:r>
      <w:r>
        <w:rPr>
          <w:rFonts w:hint="eastAsia"/>
        </w:rPr>
        <w:t>、</w:t>
      </w:r>
      <w:r>
        <w:rPr>
          <w:rFonts w:hint="eastAsia"/>
        </w:rPr>
        <w:t>Word</w:t>
      </w:r>
    </w:p>
    <w:p w:rsidR="00914822" w:rsidRPr="00914822" w:rsidRDefault="00914822" w:rsidP="00914822">
      <w:pPr>
        <w:pStyle w:val="af"/>
        <w:ind w:left="0" w:firstLineChars="202" w:firstLine="424"/>
      </w:pPr>
      <w:r>
        <w:rPr>
          <w:rFonts w:hint="eastAsia"/>
        </w:rPr>
        <w:t>数据库访问工具使用</w:t>
      </w:r>
      <w:r>
        <w:rPr>
          <w:rFonts w:hint="eastAsia"/>
        </w:rPr>
        <w:t>PLSQL 7.0</w:t>
      </w:r>
    </w:p>
    <w:p w:rsidR="00E657B3" w:rsidRDefault="00E657B3">
      <w:pPr>
        <w:pStyle w:val="2"/>
        <w:rPr>
          <w:snapToGrid/>
        </w:rPr>
      </w:pPr>
      <w:bookmarkStart w:id="145" w:name="_Toc16478869"/>
      <w:bookmarkStart w:id="146" w:name="_Toc461010805"/>
      <w:r>
        <w:rPr>
          <w:rFonts w:hint="eastAsia"/>
          <w:snapToGrid/>
        </w:rPr>
        <w:t>数据库的命名规则</w:t>
      </w:r>
      <w:bookmarkEnd w:id="145"/>
      <w:bookmarkEnd w:id="146"/>
    </w:p>
    <w:p w:rsidR="00914822" w:rsidRDefault="00914822" w:rsidP="00914822">
      <w:pPr>
        <w:spacing w:line="360" w:lineRule="auto"/>
        <w:ind w:firstLineChars="200" w:firstLine="420"/>
      </w:pPr>
      <w:r>
        <w:rPr>
          <w:rFonts w:hint="eastAsia"/>
        </w:rPr>
        <w:t>ORACLE</w:t>
      </w:r>
      <w:r>
        <w:rPr>
          <w:rFonts w:hint="eastAsia"/>
        </w:rPr>
        <w:t>与</w:t>
      </w:r>
      <w:r>
        <w:rPr>
          <w:rFonts w:hint="eastAsia"/>
        </w:rPr>
        <w:t>SQL SERVER</w:t>
      </w:r>
      <w:r>
        <w:rPr>
          <w:rFonts w:hint="eastAsia"/>
        </w:rPr>
        <w:t>的类型对应表及缩写形式（</w:t>
      </w:r>
      <w:r>
        <w:rPr>
          <w:rFonts w:hint="eastAsia"/>
        </w:rPr>
        <w:t>Access</w:t>
      </w:r>
      <w:r>
        <w:rPr>
          <w:rFonts w:hint="eastAsia"/>
        </w:rPr>
        <w:t>数据库参照执行）：</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00"/>
        <w:gridCol w:w="1620"/>
        <w:gridCol w:w="1800"/>
        <w:gridCol w:w="360"/>
        <w:gridCol w:w="1260"/>
        <w:gridCol w:w="1260"/>
        <w:gridCol w:w="2340"/>
      </w:tblGrid>
      <w:tr w:rsidR="00914822" w:rsidTr="00BB18F6">
        <w:trPr>
          <w:cantSplit/>
          <w:tblHeader/>
        </w:trPr>
        <w:tc>
          <w:tcPr>
            <w:tcW w:w="900" w:type="dxa"/>
            <w:shd w:val="clear" w:color="auto" w:fill="E0E0E0"/>
          </w:tcPr>
          <w:p w:rsidR="00914822" w:rsidRDefault="00914822" w:rsidP="00BB18F6">
            <w:pPr>
              <w:pStyle w:val="-0"/>
              <w:rPr>
                <w:lang w:eastAsia="zh-CN"/>
              </w:rPr>
            </w:pPr>
            <w:r>
              <w:rPr>
                <w:rFonts w:hint="eastAsia"/>
                <w:lang w:eastAsia="zh-CN"/>
              </w:rPr>
              <w:t>缩写</w:t>
            </w:r>
          </w:p>
        </w:tc>
        <w:tc>
          <w:tcPr>
            <w:tcW w:w="1620" w:type="dxa"/>
            <w:shd w:val="clear" w:color="auto" w:fill="E0E0E0"/>
          </w:tcPr>
          <w:p w:rsidR="00914822" w:rsidRDefault="00914822" w:rsidP="00BB18F6">
            <w:pPr>
              <w:pStyle w:val="-0"/>
              <w:rPr>
                <w:lang w:eastAsia="zh-CN"/>
              </w:rPr>
            </w:pPr>
            <w:r>
              <w:rPr>
                <w:rFonts w:hint="eastAsia"/>
                <w:lang w:eastAsia="zh-CN"/>
              </w:rPr>
              <w:t>ORACLE</w:t>
            </w:r>
          </w:p>
        </w:tc>
        <w:tc>
          <w:tcPr>
            <w:tcW w:w="1800" w:type="dxa"/>
            <w:tcBorders>
              <w:right w:val="single" w:sz="12" w:space="0" w:color="auto"/>
            </w:tcBorders>
            <w:shd w:val="clear" w:color="auto" w:fill="E0E0E0"/>
          </w:tcPr>
          <w:p w:rsidR="00914822" w:rsidRDefault="00914822" w:rsidP="00BB18F6">
            <w:pPr>
              <w:pStyle w:val="-0"/>
              <w:rPr>
                <w:lang w:eastAsia="zh-CN"/>
              </w:rPr>
            </w:pPr>
            <w:r>
              <w:rPr>
                <w:rFonts w:hint="eastAsia"/>
                <w:lang w:eastAsia="zh-CN"/>
              </w:rPr>
              <w:t>SQL SERVER</w:t>
            </w:r>
          </w:p>
        </w:tc>
        <w:tc>
          <w:tcPr>
            <w:tcW w:w="360" w:type="dxa"/>
            <w:tcBorders>
              <w:top w:val="single" w:sz="6" w:space="0" w:color="auto"/>
              <w:left w:val="single" w:sz="12" w:space="0" w:color="auto"/>
              <w:bottom w:val="nil"/>
              <w:right w:val="single" w:sz="12" w:space="0" w:color="auto"/>
            </w:tcBorders>
          </w:tcPr>
          <w:p w:rsidR="00914822" w:rsidRDefault="00914822" w:rsidP="00BB18F6">
            <w:pPr>
              <w:pStyle w:val="-0"/>
              <w:rPr>
                <w:lang w:eastAsia="zh-CN"/>
              </w:rPr>
            </w:pPr>
          </w:p>
        </w:tc>
        <w:tc>
          <w:tcPr>
            <w:tcW w:w="1260" w:type="dxa"/>
            <w:tcBorders>
              <w:left w:val="single" w:sz="12" w:space="0" w:color="auto"/>
            </w:tcBorders>
            <w:shd w:val="clear" w:color="auto" w:fill="E0E0E0"/>
          </w:tcPr>
          <w:p w:rsidR="00914822" w:rsidRDefault="00914822" w:rsidP="00BB18F6">
            <w:pPr>
              <w:pStyle w:val="-0"/>
              <w:rPr>
                <w:lang w:eastAsia="zh-CN"/>
              </w:rPr>
            </w:pPr>
            <w:r>
              <w:rPr>
                <w:rFonts w:hint="eastAsia"/>
                <w:lang w:eastAsia="zh-CN"/>
              </w:rPr>
              <w:t>缩写</w:t>
            </w:r>
          </w:p>
        </w:tc>
        <w:tc>
          <w:tcPr>
            <w:tcW w:w="1260" w:type="dxa"/>
            <w:shd w:val="clear" w:color="auto" w:fill="E0E0E0"/>
          </w:tcPr>
          <w:p w:rsidR="00914822" w:rsidRDefault="00914822" w:rsidP="00BB18F6">
            <w:pPr>
              <w:pStyle w:val="-0"/>
              <w:rPr>
                <w:lang w:eastAsia="zh-CN"/>
              </w:rPr>
            </w:pPr>
            <w:r>
              <w:rPr>
                <w:rFonts w:hint="eastAsia"/>
                <w:lang w:eastAsia="zh-CN"/>
              </w:rPr>
              <w:t>ORACLE</w:t>
            </w:r>
          </w:p>
        </w:tc>
        <w:tc>
          <w:tcPr>
            <w:tcW w:w="2340" w:type="dxa"/>
            <w:shd w:val="clear" w:color="auto" w:fill="E0E0E0"/>
          </w:tcPr>
          <w:p w:rsidR="00914822" w:rsidRDefault="00914822" w:rsidP="00BB18F6">
            <w:pPr>
              <w:pStyle w:val="-0"/>
              <w:rPr>
                <w:lang w:eastAsia="zh-CN"/>
              </w:rPr>
            </w:pPr>
            <w:r>
              <w:rPr>
                <w:rFonts w:hint="eastAsia"/>
                <w:lang w:eastAsia="zh-CN"/>
              </w:rPr>
              <w:t>SQL SERVER</w:t>
            </w:r>
          </w:p>
        </w:tc>
      </w:tr>
      <w:tr w:rsidR="00914822" w:rsidTr="00BB18F6">
        <w:trPr>
          <w:cantSplit/>
        </w:trPr>
        <w:tc>
          <w:tcPr>
            <w:tcW w:w="900" w:type="dxa"/>
          </w:tcPr>
          <w:p w:rsidR="00914822" w:rsidRPr="005B1256" w:rsidRDefault="00914822" w:rsidP="00BB18F6">
            <w:pPr>
              <w:pStyle w:val="-"/>
              <w:rPr>
                <w:sz w:val="18"/>
                <w:szCs w:val="18"/>
              </w:rPr>
            </w:pPr>
            <w:r w:rsidRPr="005B1256">
              <w:rPr>
                <w:rFonts w:hint="eastAsia"/>
                <w:sz w:val="18"/>
                <w:szCs w:val="18"/>
              </w:rPr>
              <w:t>NC/C</w:t>
            </w:r>
          </w:p>
        </w:tc>
        <w:tc>
          <w:tcPr>
            <w:tcW w:w="1620" w:type="dxa"/>
          </w:tcPr>
          <w:p w:rsidR="00914822" w:rsidRPr="005B1256" w:rsidRDefault="00914822" w:rsidP="00BB18F6">
            <w:pPr>
              <w:pStyle w:val="-"/>
              <w:rPr>
                <w:sz w:val="18"/>
                <w:szCs w:val="18"/>
              </w:rPr>
            </w:pPr>
            <w:r w:rsidRPr="005B1256">
              <w:rPr>
                <w:rFonts w:hint="eastAsia"/>
                <w:sz w:val="18"/>
                <w:szCs w:val="18"/>
              </w:rPr>
              <w:t>N</w:t>
            </w:r>
            <w:r>
              <w:rPr>
                <w:rFonts w:hint="eastAsia"/>
                <w:sz w:val="18"/>
                <w:szCs w:val="18"/>
              </w:rPr>
              <w:t>C/C</w:t>
            </w:r>
          </w:p>
        </w:tc>
        <w:tc>
          <w:tcPr>
            <w:tcW w:w="1800" w:type="dxa"/>
            <w:tcBorders>
              <w:right w:val="single" w:sz="12" w:space="0" w:color="auto"/>
            </w:tcBorders>
          </w:tcPr>
          <w:p w:rsidR="00914822" w:rsidRPr="005B1256" w:rsidRDefault="00914822" w:rsidP="00BB18F6">
            <w:pPr>
              <w:pStyle w:val="-"/>
              <w:rPr>
                <w:sz w:val="18"/>
                <w:szCs w:val="18"/>
              </w:rPr>
            </w:pPr>
            <w:r w:rsidRPr="005B1256">
              <w:rPr>
                <w:rFonts w:hint="eastAsia"/>
                <w:sz w:val="18"/>
                <w:szCs w:val="18"/>
              </w:rPr>
              <w:t>N</w:t>
            </w:r>
            <w:r>
              <w:rPr>
                <w:rFonts w:hint="eastAsia"/>
                <w:sz w:val="18"/>
                <w:szCs w:val="18"/>
              </w:rPr>
              <w:t>C/C</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left w:val="single" w:sz="12" w:space="0" w:color="auto"/>
            </w:tcBorders>
          </w:tcPr>
          <w:p w:rsidR="00914822" w:rsidRPr="005B1256" w:rsidRDefault="00914822" w:rsidP="00BB18F6">
            <w:pPr>
              <w:pStyle w:val="-"/>
              <w:rPr>
                <w:sz w:val="18"/>
                <w:szCs w:val="18"/>
              </w:rPr>
            </w:pPr>
            <w:r>
              <w:rPr>
                <w:rFonts w:hint="eastAsia"/>
              </w:rPr>
              <w:t>OID</w:t>
            </w:r>
          </w:p>
        </w:tc>
        <w:tc>
          <w:tcPr>
            <w:tcW w:w="1260" w:type="dxa"/>
          </w:tcPr>
          <w:p w:rsidR="00914822" w:rsidRPr="00573DE4" w:rsidRDefault="00914822" w:rsidP="00BB18F6">
            <w:pPr>
              <w:pStyle w:val="-"/>
              <w:rPr>
                <w:sz w:val="18"/>
                <w:szCs w:val="18"/>
              </w:rPr>
            </w:pPr>
            <w:r w:rsidRPr="00573DE4">
              <w:rPr>
                <w:rFonts w:hint="eastAsia"/>
              </w:rPr>
              <w:t>NVC(36)</w:t>
            </w:r>
          </w:p>
        </w:tc>
        <w:tc>
          <w:tcPr>
            <w:tcW w:w="2340" w:type="dxa"/>
          </w:tcPr>
          <w:p w:rsidR="00914822" w:rsidRPr="005B1256" w:rsidRDefault="00914822" w:rsidP="00BB18F6">
            <w:pPr>
              <w:pStyle w:val="-"/>
              <w:rPr>
                <w:sz w:val="18"/>
                <w:szCs w:val="18"/>
              </w:rPr>
            </w:pPr>
            <w:r>
              <w:rPr>
                <w:rFonts w:hint="eastAsia"/>
              </w:rPr>
              <w:t>UNIQUEIDENTIFIER</w:t>
            </w:r>
          </w:p>
        </w:tc>
      </w:tr>
      <w:tr w:rsidR="00914822" w:rsidTr="00BB18F6">
        <w:trPr>
          <w:cantSplit/>
        </w:trPr>
        <w:tc>
          <w:tcPr>
            <w:tcW w:w="900" w:type="dxa"/>
          </w:tcPr>
          <w:p w:rsidR="00914822" w:rsidRPr="005B1256" w:rsidRDefault="00914822" w:rsidP="00BB18F6">
            <w:pPr>
              <w:pStyle w:val="-"/>
              <w:rPr>
                <w:sz w:val="18"/>
                <w:szCs w:val="18"/>
              </w:rPr>
            </w:pPr>
            <w:r w:rsidRPr="005B1256">
              <w:rPr>
                <w:rFonts w:hint="eastAsia"/>
                <w:sz w:val="18"/>
                <w:szCs w:val="18"/>
              </w:rPr>
              <w:t>NVC/VC</w:t>
            </w:r>
          </w:p>
        </w:tc>
        <w:tc>
          <w:tcPr>
            <w:tcW w:w="1620" w:type="dxa"/>
          </w:tcPr>
          <w:p w:rsidR="00914822" w:rsidRDefault="00914822" w:rsidP="00BB18F6">
            <w:pPr>
              <w:pStyle w:val="-"/>
              <w:rPr>
                <w:sz w:val="18"/>
                <w:szCs w:val="18"/>
              </w:rPr>
            </w:pPr>
            <w:r w:rsidRPr="005B1256">
              <w:rPr>
                <w:rFonts w:hint="eastAsia"/>
                <w:sz w:val="18"/>
                <w:szCs w:val="18"/>
              </w:rPr>
              <w:t>N</w:t>
            </w:r>
            <w:r>
              <w:rPr>
                <w:rFonts w:hint="eastAsia"/>
                <w:sz w:val="18"/>
                <w:szCs w:val="18"/>
              </w:rPr>
              <w:t>VC</w:t>
            </w:r>
            <w:r w:rsidRPr="005B1256">
              <w:rPr>
                <w:rFonts w:hint="eastAsia"/>
                <w:sz w:val="18"/>
                <w:szCs w:val="18"/>
              </w:rPr>
              <w:t>2</w:t>
            </w:r>
            <w:r>
              <w:rPr>
                <w:rFonts w:hint="eastAsia"/>
                <w:sz w:val="18"/>
                <w:szCs w:val="18"/>
              </w:rPr>
              <w:t>/</w:t>
            </w:r>
          </w:p>
          <w:p w:rsidR="00914822" w:rsidRPr="005B1256" w:rsidRDefault="00914822" w:rsidP="00BB18F6">
            <w:pPr>
              <w:pStyle w:val="-"/>
              <w:rPr>
                <w:sz w:val="18"/>
                <w:szCs w:val="18"/>
              </w:rPr>
            </w:pPr>
            <w:r>
              <w:rPr>
                <w:rFonts w:hint="eastAsia"/>
                <w:sz w:val="18"/>
                <w:szCs w:val="18"/>
              </w:rPr>
              <w:t>VC2</w:t>
            </w:r>
          </w:p>
        </w:tc>
        <w:tc>
          <w:tcPr>
            <w:tcW w:w="1800" w:type="dxa"/>
            <w:tcBorders>
              <w:right w:val="single" w:sz="12" w:space="0" w:color="auto"/>
            </w:tcBorders>
          </w:tcPr>
          <w:p w:rsidR="00914822" w:rsidRDefault="00914822" w:rsidP="00BB18F6">
            <w:pPr>
              <w:pStyle w:val="-"/>
              <w:rPr>
                <w:sz w:val="18"/>
                <w:szCs w:val="18"/>
              </w:rPr>
            </w:pPr>
            <w:r w:rsidRPr="005B1256">
              <w:rPr>
                <w:rFonts w:hint="eastAsia"/>
                <w:sz w:val="18"/>
                <w:szCs w:val="18"/>
              </w:rPr>
              <w:t>N</w:t>
            </w:r>
            <w:r>
              <w:rPr>
                <w:rFonts w:hint="eastAsia"/>
                <w:sz w:val="18"/>
                <w:szCs w:val="18"/>
              </w:rPr>
              <w:t>VC/</w:t>
            </w:r>
          </w:p>
          <w:p w:rsidR="00914822" w:rsidRPr="005B1256" w:rsidRDefault="00914822" w:rsidP="00BB18F6">
            <w:pPr>
              <w:pStyle w:val="-"/>
              <w:rPr>
                <w:sz w:val="18"/>
                <w:szCs w:val="18"/>
              </w:rPr>
            </w:pPr>
            <w:r>
              <w:rPr>
                <w:rFonts w:hint="eastAsia"/>
                <w:sz w:val="18"/>
                <w:szCs w:val="18"/>
              </w:rPr>
              <w:t>VC</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left w:val="single" w:sz="12" w:space="0" w:color="auto"/>
            </w:tcBorders>
          </w:tcPr>
          <w:p w:rsidR="00914822" w:rsidRPr="005B1256" w:rsidRDefault="00914822" w:rsidP="00BB18F6">
            <w:pPr>
              <w:pStyle w:val="-"/>
              <w:rPr>
                <w:sz w:val="18"/>
                <w:szCs w:val="18"/>
              </w:rPr>
            </w:pPr>
            <w:r>
              <w:rPr>
                <w:rFonts w:hint="eastAsia"/>
              </w:rPr>
              <w:t>ROWVER</w:t>
            </w:r>
          </w:p>
        </w:tc>
        <w:tc>
          <w:tcPr>
            <w:tcW w:w="1260" w:type="dxa"/>
          </w:tcPr>
          <w:p w:rsidR="00914822" w:rsidRPr="00573DE4" w:rsidRDefault="00914822" w:rsidP="00BB18F6">
            <w:pPr>
              <w:pStyle w:val="-"/>
              <w:rPr>
                <w:sz w:val="18"/>
                <w:szCs w:val="18"/>
              </w:rPr>
            </w:pPr>
            <w:r w:rsidRPr="00573DE4">
              <w:rPr>
                <w:rFonts w:hint="eastAsia"/>
              </w:rPr>
              <w:t>NVC(36)</w:t>
            </w:r>
          </w:p>
        </w:tc>
        <w:tc>
          <w:tcPr>
            <w:tcW w:w="2340" w:type="dxa"/>
          </w:tcPr>
          <w:p w:rsidR="00914822" w:rsidRPr="005B1256" w:rsidRDefault="00914822" w:rsidP="00BB18F6">
            <w:pPr>
              <w:pStyle w:val="-"/>
              <w:rPr>
                <w:sz w:val="18"/>
                <w:szCs w:val="18"/>
              </w:rPr>
            </w:pPr>
            <w:r>
              <w:rPr>
                <w:rFonts w:hint="eastAsia"/>
              </w:rPr>
              <w:t>ROWVERSION</w:t>
            </w:r>
          </w:p>
        </w:tc>
      </w:tr>
      <w:tr w:rsidR="00914822" w:rsidTr="00BB18F6">
        <w:trPr>
          <w:cantSplit/>
        </w:trPr>
        <w:tc>
          <w:tcPr>
            <w:tcW w:w="900" w:type="dxa"/>
          </w:tcPr>
          <w:p w:rsidR="00914822" w:rsidRPr="005B1256" w:rsidRDefault="00914822" w:rsidP="00BB18F6">
            <w:pPr>
              <w:pStyle w:val="-"/>
              <w:rPr>
                <w:sz w:val="18"/>
                <w:szCs w:val="18"/>
              </w:rPr>
            </w:pPr>
            <w:r>
              <w:rPr>
                <w:rFonts w:hint="eastAsia"/>
                <w:sz w:val="18"/>
                <w:szCs w:val="18"/>
              </w:rPr>
              <w:t>INT</w:t>
            </w:r>
          </w:p>
        </w:tc>
        <w:tc>
          <w:tcPr>
            <w:tcW w:w="1620" w:type="dxa"/>
          </w:tcPr>
          <w:p w:rsidR="00914822" w:rsidRPr="005B1256" w:rsidRDefault="00914822" w:rsidP="00BB18F6">
            <w:pPr>
              <w:pStyle w:val="-"/>
              <w:rPr>
                <w:sz w:val="18"/>
                <w:szCs w:val="18"/>
              </w:rPr>
            </w:pPr>
            <w:r>
              <w:rPr>
                <w:rFonts w:hint="eastAsia"/>
                <w:sz w:val="18"/>
                <w:szCs w:val="18"/>
              </w:rPr>
              <w:t>INT</w:t>
            </w:r>
          </w:p>
        </w:tc>
        <w:tc>
          <w:tcPr>
            <w:tcW w:w="1800" w:type="dxa"/>
            <w:tcBorders>
              <w:right w:val="single" w:sz="12" w:space="0" w:color="auto"/>
            </w:tcBorders>
          </w:tcPr>
          <w:p w:rsidR="00914822" w:rsidRPr="005B1256" w:rsidRDefault="00914822" w:rsidP="00BB18F6">
            <w:pPr>
              <w:pStyle w:val="-"/>
              <w:rPr>
                <w:sz w:val="18"/>
                <w:szCs w:val="18"/>
              </w:rPr>
            </w:pPr>
            <w:r>
              <w:rPr>
                <w:rFonts w:hint="eastAsia"/>
                <w:sz w:val="18"/>
                <w:szCs w:val="18"/>
              </w:rPr>
              <w:t>INT</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left w:val="single" w:sz="12" w:space="0" w:color="auto"/>
            </w:tcBorders>
          </w:tcPr>
          <w:p w:rsidR="00914822" w:rsidRPr="005B1256" w:rsidRDefault="00914822" w:rsidP="00BB18F6">
            <w:pPr>
              <w:pStyle w:val="-"/>
              <w:rPr>
                <w:sz w:val="18"/>
                <w:szCs w:val="18"/>
              </w:rPr>
            </w:pPr>
            <w:r>
              <w:rPr>
                <w:rFonts w:hint="eastAsia"/>
              </w:rPr>
              <w:t>INTID</w:t>
            </w:r>
          </w:p>
        </w:tc>
        <w:tc>
          <w:tcPr>
            <w:tcW w:w="1260" w:type="dxa"/>
          </w:tcPr>
          <w:p w:rsidR="00914822" w:rsidRPr="005B1256" w:rsidRDefault="00914822" w:rsidP="00BB18F6">
            <w:pPr>
              <w:pStyle w:val="-"/>
              <w:rPr>
                <w:sz w:val="18"/>
                <w:szCs w:val="18"/>
              </w:rPr>
            </w:pPr>
            <w:r>
              <w:rPr>
                <w:rFonts w:hint="eastAsia"/>
              </w:rPr>
              <w:t>INT</w:t>
            </w:r>
          </w:p>
        </w:tc>
        <w:tc>
          <w:tcPr>
            <w:tcW w:w="2340" w:type="dxa"/>
          </w:tcPr>
          <w:p w:rsidR="00914822" w:rsidRPr="005B1256" w:rsidRDefault="00914822" w:rsidP="00BB18F6">
            <w:pPr>
              <w:pStyle w:val="-"/>
              <w:rPr>
                <w:sz w:val="18"/>
                <w:szCs w:val="18"/>
              </w:rPr>
            </w:pPr>
            <w:r>
              <w:rPr>
                <w:rFonts w:hint="eastAsia"/>
              </w:rPr>
              <w:t>INT</w:t>
            </w:r>
          </w:p>
        </w:tc>
      </w:tr>
      <w:tr w:rsidR="00914822" w:rsidTr="00BB18F6">
        <w:trPr>
          <w:cantSplit/>
        </w:trPr>
        <w:tc>
          <w:tcPr>
            <w:tcW w:w="900" w:type="dxa"/>
          </w:tcPr>
          <w:p w:rsidR="00914822" w:rsidRPr="005B1256" w:rsidRDefault="00914822" w:rsidP="00BB18F6">
            <w:pPr>
              <w:pStyle w:val="-"/>
              <w:rPr>
                <w:sz w:val="18"/>
                <w:szCs w:val="18"/>
              </w:rPr>
            </w:pPr>
            <w:r w:rsidRPr="005B1256">
              <w:rPr>
                <w:rFonts w:hint="eastAsia"/>
                <w:sz w:val="18"/>
                <w:szCs w:val="18"/>
              </w:rPr>
              <w:t>DEC</w:t>
            </w:r>
          </w:p>
        </w:tc>
        <w:tc>
          <w:tcPr>
            <w:tcW w:w="1620" w:type="dxa"/>
          </w:tcPr>
          <w:p w:rsidR="00914822" w:rsidRPr="005B1256" w:rsidRDefault="00914822" w:rsidP="00BB18F6">
            <w:pPr>
              <w:pStyle w:val="-"/>
              <w:rPr>
                <w:sz w:val="18"/>
                <w:szCs w:val="18"/>
              </w:rPr>
            </w:pPr>
            <w:r>
              <w:rPr>
                <w:rFonts w:hint="eastAsia"/>
                <w:sz w:val="18"/>
                <w:szCs w:val="18"/>
              </w:rPr>
              <w:t>INT</w:t>
            </w:r>
            <w:r w:rsidRPr="005B1256">
              <w:rPr>
                <w:rFonts w:hint="eastAsia"/>
                <w:sz w:val="18"/>
                <w:szCs w:val="18"/>
              </w:rPr>
              <w:t>(</w:t>
            </w:r>
            <w:proofErr w:type="spellStart"/>
            <w:r w:rsidRPr="005B1256">
              <w:rPr>
                <w:rFonts w:hint="eastAsia"/>
                <w:sz w:val="18"/>
                <w:szCs w:val="18"/>
              </w:rPr>
              <w:t>n,m</w:t>
            </w:r>
            <w:proofErr w:type="spellEnd"/>
            <w:r w:rsidRPr="005B1256">
              <w:rPr>
                <w:rFonts w:hint="eastAsia"/>
                <w:sz w:val="18"/>
                <w:szCs w:val="18"/>
              </w:rPr>
              <w:t>)</w:t>
            </w:r>
          </w:p>
        </w:tc>
        <w:tc>
          <w:tcPr>
            <w:tcW w:w="1800" w:type="dxa"/>
            <w:tcBorders>
              <w:right w:val="single" w:sz="12" w:space="0" w:color="auto"/>
            </w:tcBorders>
          </w:tcPr>
          <w:p w:rsidR="00914822" w:rsidRPr="005B1256" w:rsidRDefault="00914822" w:rsidP="00BB18F6">
            <w:pPr>
              <w:pStyle w:val="-"/>
              <w:rPr>
                <w:sz w:val="18"/>
                <w:szCs w:val="18"/>
              </w:rPr>
            </w:pPr>
            <w:r w:rsidRPr="005B1256">
              <w:rPr>
                <w:rFonts w:hint="eastAsia"/>
                <w:sz w:val="18"/>
                <w:szCs w:val="18"/>
              </w:rPr>
              <w:t>DECIMAL</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left w:val="single" w:sz="12" w:space="0" w:color="auto"/>
            </w:tcBorders>
          </w:tcPr>
          <w:p w:rsidR="00914822" w:rsidRPr="005B1256" w:rsidRDefault="00914822" w:rsidP="00BB18F6">
            <w:pPr>
              <w:pStyle w:val="-"/>
              <w:rPr>
                <w:sz w:val="18"/>
                <w:szCs w:val="18"/>
              </w:rPr>
            </w:pPr>
            <w:r w:rsidRPr="005B1256">
              <w:rPr>
                <w:rFonts w:hint="eastAsia"/>
                <w:sz w:val="18"/>
                <w:szCs w:val="18"/>
              </w:rPr>
              <w:t>ENUM</w:t>
            </w:r>
          </w:p>
        </w:tc>
        <w:tc>
          <w:tcPr>
            <w:tcW w:w="1260" w:type="dxa"/>
          </w:tcPr>
          <w:p w:rsidR="00914822" w:rsidRPr="005B1256" w:rsidRDefault="00914822" w:rsidP="00BB18F6">
            <w:pPr>
              <w:pStyle w:val="-"/>
              <w:rPr>
                <w:sz w:val="18"/>
                <w:szCs w:val="18"/>
              </w:rPr>
            </w:pPr>
            <w:r>
              <w:rPr>
                <w:rFonts w:hint="eastAsia"/>
                <w:sz w:val="18"/>
                <w:szCs w:val="18"/>
              </w:rPr>
              <w:t>INT</w:t>
            </w:r>
          </w:p>
        </w:tc>
        <w:tc>
          <w:tcPr>
            <w:tcW w:w="2340" w:type="dxa"/>
          </w:tcPr>
          <w:p w:rsidR="00914822" w:rsidRPr="005B1256" w:rsidRDefault="00914822" w:rsidP="00BB18F6">
            <w:pPr>
              <w:pStyle w:val="-"/>
              <w:rPr>
                <w:sz w:val="18"/>
                <w:szCs w:val="18"/>
              </w:rPr>
            </w:pPr>
            <w:r>
              <w:rPr>
                <w:rFonts w:hint="eastAsia"/>
                <w:sz w:val="18"/>
                <w:szCs w:val="18"/>
              </w:rPr>
              <w:t>INT</w:t>
            </w:r>
          </w:p>
        </w:tc>
      </w:tr>
      <w:tr w:rsidR="00914822" w:rsidTr="00BB18F6">
        <w:trPr>
          <w:cantSplit/>
        </w:trPr>
        <w:tc>
          <w:tcPr>
            <w:tcW w:w="900" w:type="dxa"/>
          </w:tcPr>
          <w:p w:rsidR="00914822" w:rsidRPr="005B1256" w:rsidRDefault="00914822" w:rsidP="00BB18F6">
            <w:pPr>
              <w:pStyle w:val="-"/>
              <w:rPr>
                <w:sz w:val="18"/>
                <w:szCs w:val="18"/>
              </w:rPr>
            </w:pPr>
            <w:r w:rsidRPr="005B1256">
              <w:rPr>
                <w:rFonts w:hint="eastAsia"/>
                <w:sz w:val="18"/>
                <w:szCs w:val="18"/>
              </w:rPr>
              <w:t>FLT</w:t>
            </w:r>
          </w:p>
        </w:tc>
        <w:tc>
          <w:tcPr>
            <w:tcW w:w="1620" w:type="dxa"/>
          </w:tcPr>
          <w:p w:rsidR="00914822" w:rsidRPr="005B1256" w:rsidRDefault="00914822" w:rsidP="00BB18F6">
            <w:pPr>
              <w:pStyle w:val="-"/>
              <w:rPr>
                <w:sz w:val="18"/>
                <w:szCs w:val="18"/>
              </w:rPr>
            </w:pPr>
            <w:r w:rsidRPr="005B1256">
              <w:rPr>
                <w:rFonts w:hint="eastAsia"/>
                <w:sz w:val="18"/>
                <w:szCs w:val="18"/>
              </w:rPr>
              <w:t>FLOAT</w:t>
            </w:r>
          </w:p>
        </w:tc>
        <w:tc>
          <w:tcPr>
            <w:tcW w:w="1800" w:type="dxa"/>
            <w:tcBorders>
              <w:right w:val="single" w:sz="12" w:space="0" w:color="auto"/>
            </w:tcBorders>
          </w:tcPr>
          <w:p w:rsidR="00914822" w:rsidRPr="005B1256" w:rsidRDefault="00914822" w:rsidP="00BB18F6">
            <w:pPr>
              <w:pStyle w:val="-"/>
              <w:rPr>
                <w:sz w:val="18"/>
                <w:szCs w:val="18"/>
              </w:rPr>
            </w:pPr>
            <w:r w:rsidRPr="005B1256">
              <w:rPr>
                <w:rFonts w:hint="eastAsia"/>
                <w:sz w:val="18"/>
                <w:szCs w:val="18"/>
              </w:rPr>
              <w:t>FLOAT</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left w:val="single" w:sz="12" w:space="0" w:color="auto"/>
            </w:tcBorders>
          </w:tcPr>
          <w:p w:rsidR="00914822" w:rsidRDefault="00914822" w:rsidP="00BB18F6">
            <w:pPr>
              <w:pStyle w:val="-"/>
            </w:pPr>
            <w:r>
              <w:rPr>
                <w:rFonts w:hint="eastAsia"/>
                <w:sz w:val="18"/>
                <w:szCs w:val="18"/>
              </w:rPr>
              <w:t>BOOL</w:t>
            </w:r>
          </w:p>
        </w:tc>
        <w:tc>
          <w:tcPr>
            <w:tcW w:w="1260" w:type="dxa"/>
          </w:tcPr>
          <w:p w:rsidR="00914822" w:rsidRDefault="00914822" w:rsidP="00BB18F6">
            <w:pPr>
              <w:pStyle w:val="-"/>
            </w:pPr>
            <w:r>
              <w:rPr>
                <w:rFonts w:hint="eastAsia"/>
                <w:sz w:val="18"/>
                <w:szCs w:val="18"/>
              </w:rPr>
              <w:t>INT</w:t>
            </w:r>
          </w:p>
        </w:tc>
        <w:tc>
          <w:tcPr>
            <w:tcW w:w="2340" w:type="dxa"/>
          </w:tcPr>
          <w:p w:rsidR="00914822" w:rsidRDefault="00914822" w:rsidP="00BB18F6">
            <w:pPr>
              <w:pStyle w:val="-"/>
            </w:pPr>
            <w:r>
              <w:rPr>
                <w:rFonts w:hint="eastAsia"/>
                <w:sz w:val="18"/>
                <w:szCs w:val="18"/>
              </w:rPr>
              <w:t>INT</w:t>
            </w:r>
          </w:p>
        </w:tc>
      </w:tr>
      <w:tr w:rsidR="00914822" w:rsidTr="00BB18F6">
        <w:trPr>
          <w:cantSplit/>
        </w:trPr>
        <w:tc>
          <w:tcPr>
            <w:tcW w:w="900" w:type="dxa"/>
          </w:tcPr>
          <w:p w:rsidR="00914822" w:rsidRPr="005B1256" w:rsidRDefault="00914822" w:rsidP="00BB18F6">
            <w:pPr>
              <w:pStyle w:val="-"/>
              <w:rPr>
                <w:sz w:val="18"/>
                <w:szCs w:val="18"/>
              </w:rPr>
            </w:pPr>
            <w:r w:rsidRPr="005B1256">
              <w:rPr>
                <w:rFonts w:hint="eastAsia"/>
                <w:sz w:val="18"/>
                <w:szCs w:val="18"/>
              </w:rPr>
              <w:t>DT</w:t>
            </w:r>
          </w:p>
        </w:tc>
        <w:tc>
          <w:tcPr>
            <w:tcW w:w="1620" w:type="dxa"/>
          </w:tcPr>
          <w:p w:rsidR="00914822" w:rsidRPr="005B1256" w:rsidRDefault="00914822" w:rsidP="00BB18F6">
            <w:pPr>
              <w:pStyle w:val="-"/>
              <w:rPr>
                <w:sz w:val="18"/>
                <w:szCs w:val="18"/>
              </w:rPr>
            </w:pPr>
            <w:r>
              <w:rPr>
                <w:rFonts w:hint="eastAsia"/>
                <w:sz w:val="18"/>
                <w:szCs w:val="18"/>
              </w:rPr>
              <w:t>DT</w:t>
            </w:r>
          </w:p>
        </w:tc>
        <w:tc>
          <w:tcPr>
            <w:tcW w:w="1800" w:type="dxa"/>
            <w:tcBorders>
              <w:right w:val="single" w:sz="12" w:space="0" w:color="auto"/>
            </w:tcBorders>
          </w:tcPr>
          <w:p w:rsidR="00914822" w:rsidRPr="005B1256" w:rsidRDefault="00914822" w:rsidP="00BB18F6">
            <w:pPr>
              <w:pStyle w:val="-"/>
              <w:rPr>
                <w:sz w:val="18"/>
                <w:szCs w:val="18"/>
              </w:rPr>
            </w:pPr>
            <w:r>
              <w:rPr>
                <w:rFonts w:hint="eastAsia"/>
                <w:sz w:val="18"/>
                <w:szCs w:val="18"/>
              </w:rPr>
              <w:t>DT</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left w:val="single" w:sz="12" w:space="0" w:color="auto"/>
            </w:tcBorders>
          </w:tcPr>
          <w:p w:rsidR="00914822" w:rsidRDefault="00914822" w:rsidP="00BB18F6">
            <w:pPr>
              <w:pStyle w:val="-"/>
            </w:pPr>
          </w:p>
        </w:tc>
        <w:tc>
          <w:tcPr>
            <w:tcW w:w="1260" w:type="dxa"/>
          </w:tcPr>
          <w:p w:rsidR="00914822" w:rsidRDefault="00914822" w:rsidP="00BB18F6">
            <w:pPr>
              <w:pStyle w:val="-"/>
            </w:pPr>
          </w:p>
        </w:tc>
        <w:tc>
          <w:tcPr>
            <w:tcW w:w="2340" w:type="dxa"/>
          </w:tcPr>
          <w:p w:rsidR="00914822" w:rsidRDefault="00914822" w:rsidP="00BB18F6">
            <w:pPr>
              <w:pStyle w:val="-"/>
            </w:pPr>
          </w:p>
        </w:tc>
      </w:tr>
      <w:tr w:rsidR="00914822" w:rsidTr="00BB18F6">
        <w:trPr>
          <w:cantSplit/>
        </w:trPr>
        <w:tc>
          <w:tcPr>
            <w:tcW w:w="900" w:type="dxa"/>
            <w:tcBorders>
              <w:top w:val="single" w:sz="6" w:space="0" w:color="auto"/>
              <w:left w:val="single" w:sz="12" w:space="0" w:color="auto"/>
              <w:bottom w:val="single" w:sz="6" w:space="0" w:color="auto"/>
              <w:right w:val="single" w:sz="6" w:space="0" w:color="auto"/>
            </w:tcBorders>
          </w:tcPr>
          <w:p w:rsidR="00914822" w:rsidRPr="005B1256" w:rsidRDefault="00914822" w:rsidP="00BB18F6">
            <w:pPr>
              <w:pStyle w:val="-"/>
              <w:rPr>
                <w:sz w:val="18"/>
                <w:szCs w:val="18"/>
              </w:rPr>
            </w:pPr>
            <w:r w:rsidRPr="005B1256">
              <w:rPr>
                <w:rFonts w:hint="eastAsia"/>
                <w:sz w:val="18"/>
                <w:szCs w:val="18"/>
              </w:rPr>
              <w:t>MEMO</w:t>
            </w:r>
          </w:p>
        </w:tc>
        <w:tc>
          <w:tcPr>
            <w:tcW w:w="1620" w:type="dxa"/>
            <w:tcBorders>
              <w:top w:val="single" w:sz="6" w:space="0" w:color="auto"/>
              <w:left w:val="single" w:sz="6" w:space="0" w:color="auto"/>
              <w:bottom w:val="single" w:sz="6" w:space="0" w:color="auto"/>
              <w:right w:val="single" w:sz="6" w:space="0" w:color="auto"/>
            </w:tcBorders>
          </w:tcPr>
          <w:p w:rsidR="00914822" w:rsidRPr="005B1256" w:rsidRDefault="00914822" w:rsidP="00BB18F6">
            <w:pPr>
              <w:pStyle w:val="-"/>
              <w:rPr>
                <w:sz w:val="18"/>
                <w:szCs w:val="18"/>
              </w:rPr>
            </w:pPr>
            <w:r w:rsidRPr="005B1256">
              <w:rPr>
                <w:rFonts w:hint="eastAsia"/>
                <w:sz w:val="18"/>
                <w:szCs w:val="18"/>
              </w:rPr>
              <w:t>NCLOB</w:t>
            </w:r>
          </w:p>
        </w:tc>
        <w:tc>
          <w:tcPr>
            <w:tcW w:w="1800" w:type="dxa"/>
            <w:tcBorders>
              <w:top w:val="single" w:sz="6" w:space="0" w:color="auto"/>
              <w:left w:val="single" w:sz="6" w:space="0" w:color="auto"/>
              <w:bottom w:val="single" w:sz="6" w:space="0" w:color="auto"/>
              <w:right w:val="single" w:sz="12" w:space="0" w:color="auto"/>
            </w:tcBorders>
          </w:tcPr>
          <w:p w:rsidR="00914822" w:rsidRPr="005B1256" w:rsidRDefault="00914822" w:rsidP="00BB18F6">
            <w:pPr>
              <w:pStyle w:val="-"/>
              <w:rPr>
                <w:sz w:val="18"/>
                <w:szCs w:val="18"/>
              </w:rPr>
            </w:pPr>
            <w:r w:rsidRPr="005B1256">
              <w:rPr>
                <w:rFonts w:hint="eastAsia"/>
                <w:sz w:val="18"/>
                <w:szCs w:val="18"/>
              </w:rPr>
              <w:t>NTEXT</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top w:val="single" w:sz="6" w:space="0" w:color="auto"/>
              <w:left w:val="single" w:sz="12" w:space="0" w:color="auto"/>
              <w:bottom w:val="single" w:sz="6" w:space="0" w:color="auto"/>
              <w:right w:val="single" w:sz="6" w:space="0" w:color="auto"/>
            </w:tcBorders>
          </w:tcPr>
          <w:p w:rsidR="00914822" w:rsidRDefault="00914822" w:rsidP="00BB18F6">
            <w:pPr>
              <w:pStyle w:val="-"/>
            </w:pPr>
          </w:p>
        </w:tc>
        <w:tc>
          <w:tcPr>
            <w:tcW w:w="1260" w:type="dxa"/>
            <w:tcBorders>
              <w:top w:val="single" w:sz="6" w:space="0" w:color="auto"/>
              <w:left w:val="single" w:sz="6" w:space="0" w:color="auto"/>
              <w:bottom w:val="single" w:sz="6" w:space="0" w:color="auto"/>
              <w:right w:val="single" w:sz="6" w:space="0" w:color="auto"/>
            </w:tcBorders>
          </w:tcPr>
          <w:p w:rsidR="00914822" w:rsidRDefault="00914822" w:rsidP="00BB18F6">
            <w:pPr>
              <w:pStyle w:val="-"/>
            </w:pPr>
          </w:p>
        </w:tc>
        <w:tc>
          <w:tcPr>
            <w:tcW w:w="2340" w:type="dxa"/>
            <w:tcBorders>
              <w:top w:val="single" w:sz="6" w:space="0" w:color="auto"/>
              <w:left w:val="single" w:sz="6" w:space="0" w:color="auto"/>
              <w:bottom w:val="single" w:sz="6" w:space="0" w:color="auto"/>
              <w:right w:val="single" w:sz="12" w:space="0" w:color="auto"/>
            </w:tcBorders>
          </w:tcPr>
          <w:p w:rsidR="00914822" w:rsidRDefault="00914822" w:rsidP="00BB18F6">
            <w:pPr>
              <w:pStyle w:val="-"/>
            </w:pPr>
          </w:p>
        </w:tc>
      </w:tr>
      <w:tr w:rsidR="00914822" w:rsidTr="00BB18F6">
        <w:trPr>
          <w:cantSplit/>
        </w:trPr>
        <w:tc>
          <w:tcPr>
            <w:tcW w:w="900" w:type="dxa"/>
            <w:tcBorders>
              <w:top w:val="single" w:sz="6" w:space="0" w:color="auto"/>
              <w:left w:val="single" w:sz="12" w:space="0" w:color="auto"/>
              <w:bottom w:val="single" w:sz="12" w:space="0" w:color="auto"/>
              <w:right w:val="single" w:sz="6" w:space="0" w:color="auto"/>
            </w:tcBorders>
          </w:tcPr>
          <w:p w:rsidR="00914822" w:rsidRPr="005B1256" w:rsidRDefault="00914822" w:rsidP="00BB18F6">
            <w:pPr>
              <w:pStyle w:val="-"/>
              <w:rPr>
                <w:sz w:val="18"/>
                <w:szCs w:val="18"/>
              </w:rPr>
            </w:pPr>
            <w:r w:rsidRPr="005B1256">
              <w:rPr>
                <w:rFonts w:hint="eastAsia"/>
                <w:sz w:val="18"/>
                <w:szCs w:val="18"/>
              </w:rPr>
              <w:t>BLOB</w:t>
            </w:r>
          </w:p>
        </w:tc>
        <w:tc>
          <w:tcPr>
            <w:tcW w:w="1620" w:type="dxa"/>
            <w:tcBorders>
              <w:top w:val="single" w:sz="6" w:space="0" w:color="auto"/>
              <w:left w:val="single" w:sz="6" w:space="0" w:color="auto"/>
              <w:bottom w:val="single" w:sz="12" w:space="0" w:color="auto"/>
              <w:right w:val="single" w:sz="6" w:space="0" w:color="auto"/>
            </w:tcBorders>
          </w:tcPr>
          <w:p w:rsidR="00914822" w:rsidRPr="005B1256" w:rsidRDefault="00914822" w:rsidP="00BB18F6">
            <w:pPr>
              <w:pStyle w:val="-"/>
              <w:rPr>
                <w:sz w:val="18"/>
                <w:szCs w:val="18"/>
              </w:rPr>
            </w:pPr>
            <w:r w:rsidRPr="005B1256">
              <w:rPr>
                <w:rFonts w:hint="eastAsia"/>
                <w:sz w:val="18"/>
                <w:szCs w:val="18"/>
              </w:rPr>
              <w:t>BLOB</w:t>
            </w:r>
          </w:p>
        </w:tc>
        <w:tc>
          <w:tcPr>
            <w:tcW w:w="1800" w:type="dxa"/>
            <w:tcBorders>
              <w:top w:val="single" w:sz="6" w:space="0" w:color="auto"/>
              <w:left w:val="single" w:sz="6" w:space="0" w:color="auto"/>
              <w:bottom w:val="single" w:sz="12" w:space="0" w:color="auto"/>
              <w:right w:val="single" w:sz="12" w:space="0" w:color="auto"/>
            </w:tcBorders>
          </w:tcPr>
          <w:p w:rsidR="00914822" w:rsidRPr="005B1256" w:rsidRDefault="00914822" w:rsidP="00BB18F6">
            <w:pPr>
              <w:pStyle w:val="-"/>
              <w:rPr>
                <w:sz w:val="18"/>
                <w:szCs w:val="18"/>
              </w:rPr>
            </w:pPr>
            <w:r w:rsidRPr="005B1256">
              <w:rPr>
                <w:rFonts w:hint="eastAsia"/>
                <w:sz w:val="18"/>
                <w:szCs w:val="18"/>
              </w:rPr>
              <w:t>IMAGE</w:t>
            </w:r>
          </w:p>
        </w:tc>
        <w:tc>
          <w:tcPr>
            <w:tcW w:w="360" w:type="dxa"/>
            <w:tcBorders>
              <w:top w:val="nil"/>
              <w:left w:val="single" w:sz="12" w:space="0" w:color="auto"/>
              <w:bottom w:val="nil"/>
              <w:right w:val="single" w:sz="12" w:space="0" w:color="auto"/>
            </w:tcBorders>
          </w:tcPr>
          <w:p w:rsidR="00914822" w:rsidRDefault="00914822" w:rsidP="00BB18F6">
            <w:pPr>
              <w:pStyle w:val="-"/>
            </w:pPr>
          </w:p>
        </w:tc>
        <w:tc>
          <w:tcPr>
            <w:tcW w:w="1260" w:type="dxa"/>
            <w:tcBorders>
              <w:top w:val="single" w:sz="6" w:space="0" w:color="auto"/>
              <w:left w:val="single" w:sz="12" w:space="0" w:color="auto"/>
              <w:bottom w:val="single" w:sz="12" w:space="0" w:color="auto"/>
              <w:right w:val="single" w:sz="6" w:space="0" w:color="auto"/>
            </w:tcBorders>
          </w:tcPr>
          <w:p w:rsidR="00914822" w:rsidRDefault="00914822" w:rsidP="00BB18F6">
            <w:pPr>
              <w:pStyle w:val="-"/>
            </w:pPr>
          </w:p>
        </w:tc>
        <w:tc>
          <w:tcPr>
            <w:tcW w:w="1260" w:type="dxa"/>
            <w:tcBorders>
              <w:top w:val="single" w:sz="6" w:space="0" w:color="auto"/>
              <w:left w:val="single" w:sz="6" w:space="0" w:color="auto"/>
              <w:bottom w:val="single" w:sz="12" w:space="0" w:color="auto"/>
              <w:right w:val="single" w:sz="6" w:space="0" w:color="auto"/>
            </w:tcBorders>
          </w:tcPr>
          <w:p w:rsidR="00914822" w:rsidRDefault="00914822" w:rsidP="00BB18F6">
            <w:pPr>
              <w:pStyle w:val="-"/>
            </w:pPr>
          </w:p>
        </w:tc>
        <w:tc>
          <w:tcPr>
            <w:tcW w:w="2340" w:type="dxa"/>
            <w:tcBorders>
              <w:top w:val="single" w:sz="6" w:space="0" w:color="auto"/>
              <w:left w:val="single" w:sz="6" w:space="0" w:color="auto"/>
              <w:bottom w:val="single" w:sz="12" w:space="0" w:color="auto"/>
              <w:right w:val="single" w:sz="12" w:space="0" w:color="auto"/>
            </w:tcBorders>
          </w:tcPr>
          <w:p w:rsidR="00914822" w:rsidRDefault="00914822" w:rsidP="00BB18F6">
            <w:pPr>
              <w:pStyle w:val="-"/>
            </w:pPr>
          </w:p>
        </w:tc>
      </w:tr>
    </w:tbl>
    <w:p w:rsidR="00914822" w:rsidRDefault="00914822" w:rsidP="00914822">
      <w:pPr>
        <w:numPr>
          <w:ilvl w:val="2"/>
          <w:numId w:val="18"/>
        </w:numPr>
        <w:spacing w:line="360" w:lineRule="auto"/>
        <w:ind w:left="1259"/>
      </w:pPr>
      <w:r>
        <w:rPr>
          <w:rFonts w:hint="eastAsia"/>
        </w:rPr>
        <w:t>在</w:t>
      </w:r>
      <w:r w:rsidRPr="005C0F18">
        <w:rPr>
          <w:rFonts w:hint="eastAsia"/>
        </w:rPr>
        <w:t>允许</w:t>
      </w:r>
      <w:r>
        <w:rPr>
          <w:rFonts w:hint="eastAsia"/>
        </w:rPr>
        <w:t>的情况下，尽可能不使用</w:t>
      </w:r>
      <w:r>
        <w:rPr>
          <w:rFonts w:hint="eastAsia"/>
        </w:rPr>
        <w:t>FLT</w:t>
      </w:r>
      <w:r>
        <w:rPr>
          <w:rFonts w:hint="eastAsia"/>
        </w:rPr>
        <w:t>类型。</w:t>
      </w:r>
    </w:p>
    <w:p w:rsidR="00914822" w:rsidRDefault="00914822" w:rsidP="00914822">
      <w:pPr>
        <w:numPr>
          <w:ilvl w:val="2"/>
          <w:numId w:val="18"/>
        </w:numPr>
        <w:spacing w:line="360" w:lineRule="auto"/>
        <w:ind w:left="1259"/>
      </w:pPr>
      <w:r>
        <w:rPr>
          <w:rFonts w:hint="eastAsia"/>
        </w:rPr>
        <w:t>整数使用</w:t>
      </w:r>
      <w:r>
        <w:rPr>
          <w:rFonts w:hint="eastAsia"/>
        </w:rPr>
        <w:t>INT</w:t>
      </w:r>
      <w:r>
        <w:rPr>
          <w:rFonts w:hint="eastAsia"/>
        </w:rPr>
        <w:t>类型，小数使用</w:t>
      </w:r>
      <w:r>
        <w:rPr>
          <w:rFonts w:hint="eastAsia"/>
        </w:rPr>
        <w:t>DEC</w:t>
      </w:r>
      <w:r>
        <w:rPr>
          <w:rFonts w:hint="eastAsia"/>
        </w:rPr>
        <w:t>类型。</w:t>
      </w:r>
    </w:p>
    <w:p w:rsidR="00914822" w:rsidRDefault="00914822" w:rsidP="00914822">
      <w:pPr>
        <w:numPr>
          <w:ilvl w:val="2"/>
          <w:numId w:val="18"/>
        </w:numPr>
        <w:spacing w:line="360" w:lineRule="auto"/>
        <w:ind w:left="1259"/>
      </w:pPr>
      <w:r>
        <w:rPr>
          <w:rFonts w:hint="eastAsia"/>
        </w:rPr>
        <w:t>备注型字段使用</w:t>
      </w:r>
      <w:r>
        <w:rPr>
          <w:rFonts w:hint="eastAsia"/>
        </w:rPr>
        <w:t>MEMO</w:t>
      </w:r>
      <w:r>
        <w:rPr>
          <w:rFonts w:hint="eastAsia"/>
        </w:rPr>
        <w:t>类型。</w:t>
      </w:r>
    </w:p>
    <w:p w:rsidR="00914822" w:rsidRDefault="00914822" w:rsidP="00914822">
      <w:pPr>
        <w:numPr>
          <w:ilvl w:val="2"/>
          <w:numId w:val="18"/>
        </w:numPr>
        <w:spacing w:line="360" w:lineRule="auto"/>
        <w:ind w:left="1259"/>
      </w:pPr>
      <w:r>
        <w:rPr>
          <w:rFonts w:hint="eastAsia"/>
        </w:rPr>
        <w:t>长度固定的字符字段和</w:t>
      </w:r>
      <w:r>
        <w:rPr>
          <w:rFonts w:hint="eastAsia"/>
        </w:rPr>
        <w:t>1</w:t>
      </w:r>
      <w:r>
        <w:rPr>
          <w:rFonts w:hint="eastAsia"/>
        </w:rPr>
        <w:t>字符字段采用</w:t>
      </w:r>
      <w:r>
        <w:rPr>
          <w:rFonts w:hint="eastAsia"/>
        </w:rPr>
        <w:t>NC/C</w:t>
      </w:r>
      <w:r>
        <w:rPr>
          <w:rFonts w:hint="eastAsia"/>
        </w:rPr>
        <w:t>类型，否则采用</w:t>
      </w:r>
      <w:r>
        <w:rPr>
          <w:rFonts w:hint="eastAsia"/>
        </w:rPr>
        <w:t>NVC/VC</w:t>
      </w:r>
      <w:r>
        <w:rPr>
          <w:rFonts w:hint="eastAsia"/>
        </w:rPr>
        <w:t>类型。</w:t>
      </w:r>
    </w:p>
    <w:p w:rsidR="00914822" w:rsidRDefault="00914822" w:rsidP="00914822">
      <w:pPr>
        <w:numPr>
          <w:ilvl w:val="2"/>
          <w:numId w:val="18"/>
        </w:numPr>
        <w:spacing w:line="360" w:lineRule="auto"/>
        <w:ind w:left="1259"/>
      </w:pPr>
      <w:r w:rsidRPr="005C0F18">
        <w:rPr>
          <w:rFonts w:hint="eastAsia"/>
        </w:rPr>
        <w:t>OID</w:t>
      </w:r>
      <w:r w:rsidRPr="005C0F18">
        <w:rPr>
          <w:rFonts w:hint="eastAsia"/>
        </w:rPr>
        <w:t>：</w:t>
      </w:r>
      <w:r w:rsidRPr="005C0F18">
        <w:rPr>
          <w:rFonts w:hint="eastAsia"/>
        </w:rPr>
        <w:t xml:space="preserve">NULLID = </w:t>
      </w:r>
      <w:r w:rsidRPr="005C0F18">
        <w:t>{00000000-0000-0000-0000-00000000000</w:t>
      </w:r>
      <w:r w:rsidRPr="005C0F18">
        <w:rPr>
          <w:rFonts w:hint="eastAsia"/>
        </w:rPr>
        <w:t>0</w:t>
      </w:r>
      <w:r w:rsidRPr="005C0F18">
        <w:t>}</w:t>
      </w:r>
      <w:r>
        <w:rPr>
          <w:rFonts w:hint="eastAsia"/>
        </w:rPr>
        <w:t>。</w:t>
      </w:r>
    </w:p>
    <w:p w:rsidR="00914822" w:rsidRDefault="00914822" w:rsidP="00914822">
      <w:pPr>
        <w:numPr>
          <w:ilvl w:val="2"/>
          <w:numId w:val="18"/>
        </w:numPr>
        <w:spacing w:line="360" w:lineRule="auto"/>
        <w:ind w:left="1259"/>
      </w:pPr>
      <w:r>
        <w:rPr>
          <w:rFonts w:hint="eastAsia"/>
        </w:rPr>
        <w:t>INTID</w:t>
      </w:r>
      <w:r>
        <w:rPr>
          <w:rFonts w:hint="eastAsia"/>
        </w:rPr>
        <w:t>：</w:t>
      </w:r>
      <w:r>
        <w:rPr>
          <w:rFonts w:hint="eastAsia"/>
        </w:rPr>
        <w:t>NULLID = 0</w:t>
      </w:r>
      <w:r>
        <w:rPr>
          <w:rFonts w:hint="eastAsia"/>
        </w:rPr>
        <w:t>。</w:t>
      </w:r>
    </w:p>
    <w:p w:rsidR="00914822" w:rsidRPr="005C0F18" w:rsidRDefault="00914822" w:rsidP="00914822">
      <w:pPr>
        <w:numPr>
          <w:ilvl w:val="2"/>
          <w:numId w:val="18"/>
        </w:numPr>
        <w:spacing w:line="360" w:lineRule="auto"/>
        <w:ind w:left="1259"/>
      </w:pPr>
      <w:r>
        <w:rPr>
          <w:rFonts w:hint="eastAsia"/>
        </w:rPr>
        <w:t>ENUM</w:t>
      </w:r>
      <w:r>
        <w:rPr>
          <w:rFonts w:hint="eastAsia"/>
        </w:rPr>
        <w:t>与数据字典中的类型定义相对应（见</w:t>
      </w:r>
      <w:r>
        <w:rPr>
          <w:rFonts w:hint="eastAsia"/>
        </w:rPr>
        <w:t>APT2_DS_DB_TABS_SYS.</w:t>
      </w:r>
      <w:r>
        <w:rPr>
          <w:rFonts w:hint="eastAsia"/>
        </w:rPr>
        <w:t>数据类型），统一使用</w:t>
      </w:r>
      <w:proofErr w:type="spellStart"/>
      <w:r>
        <w:rPr>
          <w:rFonts w:hint="eastAsia"/>
        </w:rPr>
        <w:t>ENUMx</w:t>
      </w:r>
      <w:proofErr w:type="spellEnd"/>
      <w:r>
        <w:rPr>
          <w:rFonts w:hint="eastAsia"/>
        </w:rPr>
        <w:t>标记，</w:t>
      </w:r>
      <w:r>
        <w:rPr>
          <w:rFonts w:hint="eastAsia"/>
        </w:rPr>
        <w:t>x</w:t>
      </w:r>
      <w:r>
        <w:rPr>
          <w:rFonts w:hint="eastAsia"/>
        </w:rPr>
        <w:t>是分配的编号。</w:t>
      </w:r>
      <w:r>
        <w:rPr>
          <w:rFonts w:hint="eastAsia"/>
        </w:rPr>
        <w:t>BOOL=ENUM1</w:t>
      </w:r>
    </w:p>
    <w:p w:rsidR="00914822" w:rsidRDefault="00914822" w:rsidP="00914822">
      <w:pPr>
        <w:numPr>
          <w:ilvl w:val="2"/>
          <w:numId w:val="18"/>
        </w:numPr>
        <w:spacing w:line="360" w:lineRule="auto"/>
        <w:ind w:left="1259"/>
      </w:pPr>
      <w:r>
        <w:rPr>
          <w:rFonts w:hint="eastAsia"/>
        </w:rPr>
        <w:t>标记方式：</w:t>
      </w:r>
      <w:r>
        <w:rPr>
          <w:rFonts w:hint="eastAsia"/>
        </w:rPr>
        <w:t>C10</w:t>
      </w:r>
      <w:r>
        <w:rPr>
          <w:rFonts w:hint="eastAsia"/>
        </w:rPr>
        <w:t>，</w:t>
      </w:r>
      <w:r>
        <w:rPr>
          <w:rFonts w:hint="eastAsia"/>
        </w:rPr>
        <w:t>NVC255</w:t>
      </w:r>
      <w:r>
        <w:rPr>
          <w:rFonts w:hint="eastAsia"/>
        </w:rPr>
        <w:t>，</w:t>
      </w:r>
      <w:r>
        <w:rPr>
          <w:rFonts w:hint="eastAsia"/>
        </w:rPr>
        <w:t>DEC8.2</w:t>
      </w:r>
      <w:r>
        <w:rPr>
          <w:rFonts w:hint="eastAsia"/>
        </w:rPr>
        <w:t>。</w:t>
      </w:r>
    </w:p>
    <w:p w:rsidR="00914822" w:rsidRDefault="00914822" w:rsidP="00914822">
      <w:pPr>
        <w:pStyle w:val="3"/>
      </w:pPr>
      <w:bookmarkStart w:id="147" w:name="_Toc295809230"/>
      <w:bookmarkStart w:id="148" w:name="_Toc461010806"/>
      <w:proofErr w:type="spellStart"/>
      <w:r>
        <w:rPr>
          <w:rFonts w:hint="eastAsia"/>
        </w:rPr>
        <w:t>数据库对象命名规范</w:t>
      </w:r>
      <w:bookmarkEnd w:id="147"/>
      <w:bookmarkEnd w:id="148"/>
      <w:proofErr w:type="spellEnd"/>
    </w:p>
    <w:p w:rsidR="00914822" w:rsidRDefault="00914822" w:rsidP="00914822">
      <w:pPr>
        <w:numPr>
          <w:ilvl w:val="0"/>
          <w:numId w:val="16"/>
        </w:numPr>
        <w:tabs>
          <w:tab w:val="clear" w:pos="720"/>
          <w:tab w:val="num" w:pos="426"/>
        </w:tabs>
        <w:ind w:left="426" w:hanging="426"/>
      </w:pPr>
      <w:bookmarkStart w:id="149" w:name="_Toc30160235"/>
      <w:r>
        <w:rPr>
          <w:rFonts w:hint="eastAsia"/>
        </w:rPr>
        <w:t>表命名规则</w:t>
      </w:r>
      <w:bookmarkEnd w:id="149"/>
    </w:p>
    <w:p w:rsidR="00914822" w:rsidRDefault="00914822" w:rsidP="00914822">
      <w:pPr>
        <w:ind w:firstLine="420"/>
      </w:pPr>
      <w:r>
        <w:rPr>
          <w:rFonts w:hint="eastAsia"/>
        </w:rPr>
        <w:t>&lt;</w:t>
      </w:r>
      <w:r>
        <w:rPr>
          <w:rFonts w:hint="eastAsia"/>
        </w:rPr>
        <w:t>英文名称</w:t>
      </w:r>
      <w:r>
        <w:rPr>
          <w:rFonts w:hint="eastAsia"/>
        </w:rPr>
        <w:t>&gt;</w:t>
      </w:r>
      <w:r>
        <w:rPr>
          <w:rFonts w:hint="eastAsia"/>
        </w:rPr>
        <w:t>。</w:t>
      </w:r>
    </w:p>
    <w:p w:rsidR="00914822" w:rsidRDefault="00914822" w:rsidP="00914822">
      <w:pPr>
        <w:ind w:firstLine="420"/>
      </w:pPr>
      <w:r>
        <w:rPr>
          <w:rFonts w:hint="eastAsia"/>
        </w:rPr>
        <w:t>英文名称使用单数形式。可以由多个单词组成，单词</w:t>
      </w:r>
      <w:r w:rsidR="004A3AB8">
        <w:rPr>
          <w:rFonts w:hint="eastAsia"/>
        </w:rPr>
        <w:t>之间采用下划线“</w:t>
      </w:r>
      <w:r w:rsidR="004A3AB8">
        <w:rPr>
          <w:rFonts w:hint="eastAsia"/>
        </w:rPr>
        <w:t>_</w:t>
      </w:r>
      <w:r w:rsidR="004A3AB8">
        <w:rPr>
          <w:rFonts w:hint="eastAsia"/>
        </w:rPr>
        <w:t>”隔开</w:t>
      </w:r>
      <w:r>
        <w:rPr>
          <w:rFonts w:hint="eastAsia"/>
        </w:rPr>
        <w:t>。关联表以</w:t>
      </w:r>
      <w:r>
        <w:rPr>
          <w:rFonts w:hint="eastAsia"/>
        </w:rPr>
        <w:t>R+</w:t>
      </w:r>
      <w:r>
        <w:rPr>
          <w:rFonts w:hint="eastAsia"/>
        </w:rPr>
        <w:t>关联表</w:t>
      </w:r>
      <w:r>
        <w:rPr>
          <w:rFonts w:hint="eastAsia"/>
        </w:rPr>
        <w:t>1</w:t>
      </w:r>
      <w:r>
        <w:rPr>
          <w:rFonts w:hint="eastAsia"/>
        </w:rPr>
        <w:t>名称</w:t>
      </w:r>
      <w:r>
        <w:rPr>
          <w:rFonts w:hint="eastAsia"/>
        </w:rPr>
        <w:t>+</w:t>
      </w:r>
      <w:r>
        <w:rPr>
          <w:rFonts w:hint="eastAsia"/>
        </w:rPr>
        <w:t>关联表</w:t>
      </w:r>
      <w:r>
        <w:rPr>
          <w:rFonts w:hint="eastAsia"/>
        </w:rPr>
        <w:t>2</w:t>
      </w:r>
      <w:r>
        <w:rPr>
          <w:rFonts w:hint="eastAsia"/>
        </w:rPr>
        <w:t>名称</w:t>
      </w:r>
      <w:r>
        <w:rPr>
          <w:rFonts w:hint="eastAsia"/>
        </w:rPr>
        <w:t>+</w:t>
      </w:r>
      <w:r>
        <w:rPr>
          <w:rFonts w:hint="eastAsia"/>
        </w:rPr>
        <w:t>…的形式组织。</w:t>
      </w:r>
    </w:p>
    <w:p w:rsidR="00914822" w:rsidRDefault="00914822" w:rsidP="00914822">
      <w:pPr>
        <w:ind w:firstLine="420"/>
      </w:pPr>
      <w:r>
        <w:rPr>
          <w:rFonts w:hint="eastAsia"/>
        </w:rPr>
        <w:t>各表添加前缀依据：</w:t>
      </w:r>
    </w:p>
    <w:p w:rsidR="00914822" w:rsidRDefault="00914822" w:rsidP="00914822">
      <w:pPr>
        <w:ind w:firstLine="420"/>
      </w:pPr>
      <w:r>
        <w:t></w:t>
      </w:r>
      <w:r>
        <w:tab/>
      </w:r>
      <w:r>
        <w:rPr>
          <w:rFonts w:hint="eastAsia"/>
        </w:rPr>
        <w:t>中间表</w:t>
      </w:r>
      <w:r>
        <w:rPr>
          <w:rFonts w:hint="eastAsia"/>
        </w:rPr>
        <w:t>/</w:t>
      </w:r>
      <w:r>
        <w:rPr>
          <w:rFonts w:hint="eastAsia"/>
        </w:rPr>
        <w:t>临时表：</w:t>
      </w:r>
      <w:r>
        <w:rPr>
          <w:rFonts w:hint="eastAsia"/>
        </w:rPr>
        <w:tab/>
      </w:r>
      <w:proofErr w:type="spellStart"/>
      <w:r>
        <w:rPr>
          <w:rFonts w:hint="eastAsia"/>
        </w:rPr>
        <w:t>t</w:t>
      </w:r>
      <w:r>
        <w:t>mp</w:t>
      </w:r>
      <w:proofErr w:type="spellEnd"/>
      <w:r>
        <w:rPr>
          <w:rFonts w:hint="eastAsia"/>
        </w:rPr>
        <w:t>_</w:t>
      </w:r>
    </w:p>
    <w:p w:rsidR="00914822" w:rsidRDefault="00914822" w:rsidP="00914822">
      <w:pPr>
        <w:numPr>
          <w:ilvl w:val="0"/>
          <w:numId w:val="16"/>
        </w:numPr>
        <w:tabs>
          <w:tab w:val="clear" w:pos="720"/>
          <w:tab w:val="num" w:pos="426"/>
        </w:tabs>
        <w:ind w:left="426" w:hanging="426"/>
      </w:pPr>
      <w:bookmarkStart w:id="150" w:name="_Toc30160236"/>
      <w:r>
        <w:rPr>
          <w:rFonts w:hint="eastAsia"/>
        </w:rPr>
        <w:lastRenderedPageBreak/>
        <w:t>视图命名规则</w:t>
      </w:r>
      <w:bookmarkEnd w:id="150"/>
    </w:p>
    <w:p w:rsidR="00914822" w:rsidRDefault="00914822" w:rsidP="00914822">
      <w:pPr>
        <w:ind w:firstLine="420"/>
      </w:pPr>
      <w:r>
        <w:rPr>
          <w:rFonts w:hint="eastAsia"/>
        </w:rPr>
        <w:t>V_&lt;</w:t>
      </w:r>
      <w:r>
        <w:rPr>
          <w:rFonts w:hint="eastAsia"/>
        </w:rPr>
        <w:t>英文名称</w:t>
      </w:r>
      <w:r>
        <w:rPr>
          <w:rFonts w:hint="eastAsia"/>
        </w:rPr>
        <w:t>&gt;</w:t>
      </w:r>
      <w:r>
        <w:rPr>
          <w:rFonts w:hint="eastAsia"/>
        </w:rPr>
        <w:t>，例如：</w:t>
      </w:r>
      <w:proofErr w:type="spellStart"/>
      <w:r>
        <w:rPr>
          <w:rFonts w:hint="eastAsia"/>
        </w:rPr>
        <w:t>V_View</w:t>
      </w:r>
      <w:proofErr w:type="spellEnd"/>
      <w:r>
        <w:rPr>
          <w:rFonts w:hint="eastAsia"/>
        </w:rPr>
        <w:t>。</w:t>
      </w:r>
    </w:p>
    <w:p w:rsidR="00914822" w:rsidRDefault="00914822" w:rsidP="00914822">
      <w:pPr>
        <w:numPr>
          <w:ilvl w:val="0"/>
          <w:numId w:val="16"/>
        </w:numPr>
        <w:tabs>
          <w:tab w:val="clear" w:pos="720"/>
          <w:tab w:val="num" w:pos="426"/>
        </w:tabs>
        <w:ind w:left="426" w:hanging="426"/>
      </w:pPr>
      <w:r>
        <w:rPr>
          <w:rFonts w:hint="eastAsia"/>
        </w:rPr>
        <w:t>Oracle</w:t>
      </w:r>
      <w:r>
        <w:rPr>
          <w:rFonts w:hint="eastAsia"/>
        </w:rPr>
        <w:t>序列命名规则</w:t>
      </w:r>
    </w:p>
    <w:p w:rsidR="00914822" w:rsidRDefault="00914822" w:rsidP="00914822">
      <w:pPr>
        <w:ind w:firstLine="420"/>
      </w:pPr>
      <w:r>
        <w:rPr>
          <w:rFonts w:hint="eastAsia"/>
        </w:rPr>
        <w:t>SQ_&lt;</w:t>
      </w:r>
      <w:r>
        <w:rPr>
          <w:rFonts w:hint="eastAsia"/>
        </w:rPr>
        <w:t>英文名称</w:t>
      </w:r>
      <w:r>
        <w:rPr>
          <w:rFonts w:hint="eastAsia"/>
        </w:rPr>
        <w:t>&gt;</w:t>
      </w:r>
      <w:r>
        <w:rPr>
          <w:rFonts w:hint="eastAsia"/>
        </w:rPr>
        <w:t>，例如：</w:t>
      </w:r>
      <w:proofErr w:type="spellStart"/>
      <w:r>
        <w:rPr>
          <w:rFonts w:hint="eastAsia"/>
        </w:rPr>
        <w:t>SQ_Squence</w:t>
      </w:r>
      <w:proofErr w:type="spellEnd"/>
      <w:r>
        <w:rPr>
          <w:rFonts w:hint="eastAsia"/>
        </w:rPr>
        <w:t>。</w:t>
      </w:r>
    </w:p>
    <w:p w:rsidR="00914822" w:rsidRDefault="00914822" w:rsidP="00914822">
      <w:pPr>
        <w:numPr>
          <w:ilvl w:val="0"/>
          <w:numId w:val="16"/>
        </w:numPr>
        <w:tabs>
          <w:tab w:val="clear" w:pos="720"/>
          <w:tab w:val="num" w:pos="426"/>
        </w:tabs>
        <w:ind w:left="426" w:hanging="426"/>
      </w:pPr>
      <w:bookmarkStart w:id="151" w:name="_Toc30160237"/>
      <w:r>
        <w:rPr>
          <w:rFonts w:hint="eastAsia"/>
        </w:rPr>
        <w:t>存储过程命名规则</w:t>
      </w:r>
      <w:bookmarkEnd w:id="151"/>
    </w:p>
    <w:p w:rsidR="00914822" w:rsidRDefault="00914822" w:rsidP="00914822">
      <w:pPr>
        <w:ind w:firstLine="420"/>
      </w:pPr>
      <w:r w:rsidRPr="00AB016D">
        <w:rPr>
          <w:rFonts w:hint="eastAsia"/>
          <w:color w:val="FF0000"/>
        </w:rPr>
        <w:t>USP</w:t>
      </w:r>
      <w:r>
        <w:rPr>
          <w:rFonts w:hint="eastAsia"/>
        </w:rPr>
        <w:t>_&lt;</w:t>
      </w:r>
      <w:r>
        <w:rPr>
          <w:rFonts w:hint="eastAsia"/>
        </w:rPr>
        <w:t>英文名称</w:t>
      </w:r>
      <w:r>
        <w:rPr>
          <w:rFonts w:hint="eastAsia"/>
        </w:rPr>
        <w:t>&gt;</w:t>
      </w:r>
      <w:r>
        <w:rPr>
          <w:rFonts w:hint="eastAsia"/>
        </w:rPr>
        <w:t>，例如：</w:t>
      </w:r>
      <w:proofErr w:type="spellStart"/>
      <w:r>
        <w:rPr>
          <w:rFonts w:hint="eastAsia"/>
        </w:rPr>
        <w:t>USP_StoreProd</w:t>
      </w:r>
      <w:proofErr w:type="spellEnd"/>
      <w:r>
        <w:rPr>
          <w:rFonts w:hint="eastAsia"/>
        </w:rPr>
        <w:t>。</w:t>
      </w:r>
    </w:p>
    <w:p w:rsidR="00914822" w:rsidRDefault="00914822" w:rsidP="00914822">
      <w:pPr>
        <w:numPr>
          <w:ilvl w:val="0"/>
          <w:numId w:val="16"/>
        </w:numPr>
        <w:tabs>
          <w:tab w:val="clear" w:pos="720"/>
          <w:tab w:val="num" w:pos="426"/>
        </w:tabs>
        <w:ind w:left="426" w:hanging="426"/>
      </w:pPr>
      <w:bookmarkStart w:id="152" w:name="_Toc30160238"/>
      <w:r>
        <w:rPr>
          <w:rFonts w:hint="eastAsia"/>
        </w:rPr>
        <w:t>触发器命名规则</w:t>
      </w:r>
      <w:bookmarkEnd w:id="152"/>
    </w:p>
    <w:p w:rsidR="00914822" w:rsidRDefault="00914822" w:rsidP="00914822">
      <w:pPr>
        <w:ind w:firstLine="420"/>
      </w:pPr>
      <w:r w:rsidRPr="00AB016D">
        <w:rPr>
          <w:rFonts w:hint="eastAsia"/>
          <w:color w:val="FF0000"/>
        </w:rPr>
        <w:t>TR</w:t>
      </w:r>
      <w:r>
        <w:rPr>
          <w:rFonts w:hint="eastAsia"/>
        </w:rPr>
        <w:t>_&lt;</w:t>
      </w:r>
      <w:r>
        <w:rPr>
          <w:rFonts w:hint="eastAsia"/>
        </w:rPr>
        <w:t>表名</w:t>
      </w:r>
      <w:r>
        <w:rPr>
          <w:rFonts w:hint="eastAsia"/>
        </w:rPr>
        <w:t>&gt;_[</w:t>
      </w:r>
      <w:proofErr w:type="spellStart"/>
      <w:r>
        <w:rPr>
          <w:rFonts w:hint="eastAsia"/>
        </w:rPr>
        <w:t>i|u|d</w:t>
      </w:r>
      <w:proofErr w:type="spellEnd"/>
      <w:r>
        <w:rPr>
          <w:rFonts w:hint="eastAsia"/>
        </w:rPr>
        <w:t>]&lt;</w:t>
      </w:r>
      <w:r>
        <w:rPr>
          <w:rFonts w:hint="eastAsia"/>
        </w:rPr>
        <w:t>英文名称</w:t>
      </w:r>
      <w:r>
        <w:rPr>
          <w:rFonts w:hint="eastAsia"/>
        </w:rPr>
        <w:t>&gt;</w:t>
      </w:r>
      <w:r>
        <w:rPr>
          <w:rFonts w:hint="eastAsia"/>
        </w:rPr>
        <w:t>，例如：</w:t>
      </w:r>
      <w:proofErr w:type="spellStart"/>
      <w:r>
        <w:rPr>
          <w:rFonts w:hint="eastAsia"/>
        </w:rPr>
        <w:t>TR_Table_iInsert</w:t>
      </w:r>
      <w:proofErr w:type="spellEnd"/>
      <w:r>
        <w:rPr>
          <w:rFonts w:hint="eastAsia"/>
        </w:rPr>
        <w:t>。</w:t>
      </w:r>
    </w:p>
    <w:p w:rsidR="00914822" w:rsidRDefault="00914822" w:rsidP="00914822">
      <w:pPr>
        <w:numPr>
          <w:ilvl w:val="0"/>
          <w:numId w:val="16"/>
        </w:numPr>
        <w:tabs>
          <w:tab w:val="clear" w:pos="720"/>
          <w:tab w:val="num" w:pos="426"/>
        </w:tabs>
        <w:ind w:left="426" w:hanging="426"/>
      </w:pPr>
      <w:bookmarkStart w:id="153" w:name="_Toc30160239"/>
      <w:r>
        <w:rPr>
          <w:rFonts w:hint="eastAsia"/>
        </w:rPr>
        <w:t>主键命名规则</w:t>
      </w:r>
      <w:bookmarkEnd w:id="153"/>
    </w:p>
    <w:p w:rsidR="00914822" w:rsidRDefault="00914822" w:rsidP="00914822">
      <w:pPr>
        <w:ind w:firstLine="420"/>
      </w:pPr>
      <w:r>
        <w:rPr>
          <w:rFonts w:hint="eastAsia"/>
        </w:rPr>
        <w:t>PK_&lt;</w:t>
      </w:r>
      <w:r>
        <w:rPr>
          <w:rFonts w:hint="eastAsia"/>
        </w:rPr>
        <w:t>表名</w:t>
      </w:r>
      <w:r>
        <w:rPr>
          <w:rFonts w:hint="eastAsia"/>
        </w:rPr>
        <w:t>&gt;</w:t>
      </w:r>
      <w:r>
        <w:rPr>
          <w:rFonts w:hint="eastAsia"/>
        </w:rPr>
        <w:t>，例如：</w:t>
      </w:r>
      <w:proofErr w:type="spellStart"/>
      <w:r>
        <w:rPr>
          <w:rFonts w:hint="eastAsia"/>
        </w:rPr>
        <w:t>PK_Table</w:t>
      </w:r>
      <w:proofErr w:type="spellEnd"/>
      <w:r>
        <w:rPr>
          <w:rFonts w:hint="eastAsia"/>
        </w:rPr>
        <w:t>。</w:t>
      </w:r>
    </w:p>
    <w:p w:rsidR="00914822" w:rsidRDefault="00914822" w:rsidP="00914822">
      <w:pPr>
        <w:numPr>
          <w:ilvl w:val="0"/>
          <w:numId w:val="16"/>
        </w:numPr>
        <w:tabs>
          <w:tab w:val="clear" w:pos="720"/>
          <w:tab w:val="num" w:pos="426"/>
        </w:tabs>
        <w:ind w:left="426" w:hanging="426"/>
      </w:pPr>
      <w:bookmarkStart w:id="154" w:name="_Toc30160240"/>
      <w:r>
        <w:rPr>
          <w:rFonts w:hint="eastAsia"/>
        </w:rPr>
        <w:t>外键命名规则</w:t>
      </w:r>
      <w:bookmarkEnd w:id="154"/>
    </w:p>
    <w:p w:rsidR="00914822" w:rsidRDefault="00914822" w:rsidP="00914822">
      <w:pPr>
        <w:ind w:firstLine="420"/>
      </w:pPr>
      <w:r>
        <w:rPr>
          <w:rFonts w:hint="eastAsia"/>
        </w:rPr>
        <w:t>FK_&lt;</w:t>
      </w:r>
      <w:r>
        <w:rPr>
          <w:rFonts w:hint="eastAsia"/>
        </w:rPr>
        <w:t>表名</w:t>
      </w:r>
      <w:r>
        <w:rPr>
          <w:rFonts w:hint="eastAsia"/>
        </w:rPr>
        <w:t>&gt;_&lt;</w:t>
      </w:r>
      <w:r>
        <w:rPr>
          <w:rFonts w:hint="eastAsia"/>
        </w:rPr>
        <w:t>主键表</w:t>
      </w:r>
      <w:r>
        <w:rPr>
          <w:rFonts w:hint="eastAsia"/>
        </w:rPr>
        <w:t>&gt;</w:t>
      </w:r>
      <w:r>
        <w:rPr>
          <w:rFonts w:hint="eastAsia"/>
        </w:rPr>
        <w:t>，例如：</w:t>
      </w:r>
      <w:proofErr w:type="spellStart"/>
      <w:r>
        <w:rPr>
          <w:rFonts w:hint="eastAsia"/>
        </w:rPr>
        <w:t>FK_Table_ForeignKey</w:t>
      </w:r>
      <w:proofErr w:type="spellEnd"/>
      <w:r>
        <w:rPr>
          <w:rFonts w:hint="eastAsia"/>
        </w:rPr>
        <w:t>。</w:t>
      </w:r>
    </w:p>
    <w:p w:rsidR="00914822" w:rsidRDefault="00914822" w:rsidP="00914822">
      <w:pPr>
        <w:numPr>
          <w:ilvl w:val="0"/>
          <w:numId w:val="16"/>
        </w:numPr>
        <w:tabs>
          <w:tab w:val="clear" w:pos="720"/>
          <w:tab w:val="num" w:pos="426"/>
        </w:tabs>
        <w:ind w:left="426" w:hanging="426"/>
      </w:pPr>
      <w:bookmarkStart w:id="155" w:name="_Toc30160241"/>
      <w:r>
        <w:rPr>
          <w:rFonts w:hint="eastAsia"/>
        </w:rPr>
        <w:t>索引命名规则</w:t>
      </w:r>
      <w:bookmarkEnd w:id="155"/>
    </w:p>
    <w:p w:rsidR="00914822" w:rsidRDefault="00914822" w:rsidP="00914822">
      <w:pPr>
        <w:ind w:firstLine="420"/>
      </w:pPr>
      <w:r>
        <w:rPr>
          <w:rFonts w:hint="eastAsia"/>
        </w:rPr>
        <w:t>IX_&lt;</w:t>
      </w:r>
      <w:r>
        <w:rPr>
          <w:rFonts w:hint="eastAsia"/>
        </w:rPr>
        <w:t>英文名称</w:t>
      </w:r>
      <w:r>
        <w:rPr>
          <w:rFonts w:hint="eastAsia"/>
        </w:rPr>
        <w:t>&gt;</w:t>
      </w:r>
      <w:r>
        <w:rPr>
          <w:rFonts w:hint="eastAsia"/>
        </w:rPr>
        <w:t>，例如：</w:t>
      </w:r>
      <w:proofErr w:type="spellStart"/>
      <w:r>
        <w:rPr>
          <w:rFonts w:hint="eastAsia"/>
        </w:rPr>
        <w:t>IX_Table_FieldA</w:t>
      </w:r>
      <w:proofErr w:type="spellEnd"/>
      <w:r>
        <w:rPr>
          <w:rFonts w:hint="eastAsia"/>
        </w:rPr>
        <w:t>。索引英文名称一般使用</w:t>
      </w:r>
      <w:r>
        <w:rPr>
          <w:rFonts w:hint="eastAsia"/>
        </w:rPr>
        <w:t>&lt;</w:t>
      </w:r>
      <w:r>
        <w:rPr>
          <w:rFonts w:hint="eastAsia"/>
        </w:rPr>
        <w:t>表名</w:t>
      </w:r>
      <w:r>
        <w:rPr>
          <w:rFonts w:hint="eastAsia"/>
        </w:rPr>
        <w:t>&gt;_&lt;</w:t>
      </w:r>
      <w:r>
        <w:rPr>
          <w:rFonts w:hint="eastAsia"/>
        </w:rPr>
        <w:t>索引字段名</w:t>
      </w:r>
      <w:r>
        <w:rPr>
          <w:rFonts w:hint="eastAsia"/>
        </w:rPr>
        <w:t>&gt;</w:t>
      </w:r>
      <w:r>
        <w:rPr>
          <w:rFonts w:hint="eastAsia"/>
        </w:rPr>
        <w:t>的形式。</w:t>
      </w:r>
    </w:p>
    <w:p w:rsidR="00914822" w:rsidRDefault="00914822" w:rsidP="00914822">
      <w:pPr>
        <w:numPr>
          <w:ilvl w:val="0"/>
          <w:numId w:val="16"/>
        </w:numPr>
        <w:tabs>
          <w:tab w:val="clear" w:pos="720"/>
          <w:tab w:val="num" w:pos="426"/>
        </w:tabs>
        <w:ind w:left="426" w:hanging="426"/>
      </w:pPr>
      <w:bookmarkStart w:id="156" w:name="_Toc30160242"/>
      <w:r>
        <w:rPr>
          <w:rFonts w:hint="eastAsia"/>
        </w:rPr>
        <w:t>自定义函数命名规则</w:t>
      </w:r>
    </w:p>
    <w:p w:rsidR="00914822" w:rsidRDefault="00914822" w:rsidP="00914822">
      <w:pPr>
        <w:ind w:firstLine="420"/>
      </w:pPr>
      <w:r>
        <w:rPr>
          <w:rFonts w:hint="eastAsia"/>
        </w:rPr>
        <w:t>FUN_&lt;</w:t>
      </w:r>
      <w:r>
        <w:rPr>
          <w:rFonts w:hint="eastAsia"/>
        </w:rPr>
        <w:t>英文名称</w:t>
      </w:r>
      <w:r>
        <w:rPr>
          <w:rFonts w:hint="eastAsia"/>
        </w:rPr>
        <w:t>&gt;</w:t>
      </w:r>
      <w:r>
        <w:rPr>
          <w:rFonts w:hint="eastAsia"/>
        </w:rPr>
        <w:t>，例如：</w:t>
      </w:r>
      <w:proofErr w:type="spellStart"/>
      <w:r>
        <w:rPr>
          <w:rFonts w:hint="eastAsia"/>
        </w:rPr>
        <w:t>FUN_GetMax</w:t>
      </w:r>
      <w:proofErr w:type="spellEnd"/>
      <w:r>
        <w:rPr>
          <w:rFonts w:hint="eastAsia"/>
        </w:rPr>
        <w:t>。参数一律小写，单词间用“</w:t>
      </w:r>
      <w:r>
        <w:rPr>
          <w:rFonts w:hint="eastAsia"/>
        </w:rPr>
        <w:t>_</w:t>
      </w:r>
      <w:r>
        <w:rPr>
          <w:rFonts w:hint="eastAsia"/>
        </w:rPr>
        <w:t>”分隔。</w:t>
      </w:r>
    </w:p>
    <w:p w:rsidR="00914822" w:rsidRDefault="00914822" w:rsidP="00914822">
      <w:pPr>
        <w:numPr>
          <w:ilvl w:val="0"/>
          <w:numId w:val="16"/>
        </w:numPr>
        <w:tabs>
          <w:tab w:val="clear" w:pos="720"/>
          <w:tab w:val="num" w:pos="426"/>
        </w:tabs>
        <w:ind w:left="426" w:hanging="426"/>
      </w:pPr>
      <w:r>
        <w:rPr>
          <w:rFonts w:hint="eastAsia"/>
        </w:rPr>
        <w:t>包命名规则</w:t>
      </w:r>
    </w:p>
    <w:p w:rsidR="00914822" w:rsidRDefault="00914822" w:rsidP="00914822">
      <w:pPr>
        <w:ind w:firstLine="420"/>
      </w:pPr>
      <w:r>
        <w:rPr>
          <w:rFonts w:hint="eastAsia"/>
        </w:rPr>
        <w:t>PKG_&lt;</w:t>
      </w:r>
      <w:r>
        <w:rPr>
          <w:rFonts w:hint="eastAsia"/>
        </w:rPr>
        <w:t>英文名称</w:t>
      </w:r>
      <w:r>
        <w:rPr>
          <w:rFonts w:hint="eastAsia"/>
        </w:rPr>
        <w:t>&gt;</w:t>
      </w:r>
      <w:r>
        <w:rPr>
          <w:rFonts w:hint="eastAsia"/>
        </w:rPr>
        <w:t>，例如：</w:t>
      </w:r>
      <w:proofErr w:type="spellStart"/>
      <w:r>
        <w:rPr>
          <w:rFonts w:hint="eastAsia"/>
        </w:rPr>
        <w:t>PKG_GetMax</w:t>
      </w:r>
      <w:proofErr w:type="spellEnd"/>
      <w:r>
        <w:rPr>
          <w:rFonts w:hint="eastAsia"/>
        </w:rPr>
        <w:t>。</w:t>
      </w:r>
    </w:p>
    <w:p w:rsidR="00914822" w:rsidRDefault="00914822" w:rsidP="00914822">
      <w:pPr>
        <w:numPr>
          <w:ilvl w:val="0"/>
          <w:numId w:val="16"/>
        </w:numPr>
        <w:tabs>
          <w:tab w:val="clear" w:pos="720"/>
          <w:tab w:val="num" w:pos="426"/>
        </w:tabs>
        <w:ind w:left="426" w:hanging="426"/>
      </w:pPr>
      <w:r>
        <w:rPr>
          <w:rFonts w:hint="eastAsia"/>
        </w:rPr>
        <w:t>字段命名规则</w:t>
      </w:r>
      <w:bookmarkEnd w:id="156"/>
    </w:p>
    <w:p w:rsidR="00914822" w:rsidRDefault="00914822" w:rsidP="00914822">
      <w:pPr>
        <w:ind w:firstLine="420"/>
      </w:pPr>
      <w:r>
        <w:rPr>
          <w:rFonts w:hint="eastAsia"/>
        </w:rPr>
        <w:t>&lt;</w:t>
      </w:r>
      <w:r>
        <w:rPr>
          <w:rFonts w:hint="eastAsia"/>
        </w:rPr>
        <w:t>英文名称</w:t>
      </w:r>
      <w:r>
        <w:rPr>
          <w:rFonts w:hint="eastAsia"/>
        </w:rPr>
        <w:t>&gt;</w:t>
      </w:r>
      <w:r>
        <w:rPr>
          <w:rFonts w:hint="eastAsia"/>
        </w:rPr>
        <w:t>，例如：</w:t>
      </w:r>
      <w:r>
        <w:rPr>
          <w:rFonts w:hint="eastAsia"/>
        </w:rPr>
        <w:t>Code</w:t>
      </w:r>
      <w:r>
        <w:rPr>
          <w:rFonts w:hint="eastAsia"/>
        </w:rPr>
        <w:t>。字段名称应尽量简短，长的单词最好采用缩写形式。每个单词首字母大写，其他字母小写。各表</w:t>
      </w:r>
      <w:r>
        <w:rPr>
          <w:rFonts w:hint="eastAsia"/>
        </w:rPr>
        <w:t>ID</w:t>
      </w:r>
      <w:r>
        <w:rPr>
          <w:rFonts w:hint="eastAsia"/>
        </w:rPr>
        <w:t>字段以表名</w:t>
      </w:r>
      <w:r>
        <w:rPr>
          <w:rFonts w:hint="eastAsia"/>
        </w:rPr>
        <w:t>+ID</w:t>
      </w:r>
      <w:r>
        <w:rPr>
          <w:rFonts w:hint="eastAsia"/>
        </w:rPr>
        <w:t>的形式组织，如</w:t>
      </w:r>
      <w:proofErr w:type="spellStart"/>
      <w:r>
        <w:rPr>
          <w:rFonts w:hint="eastAsia"/>
        </w:rPr>
        <w:t>BusID</w:t>
      </w:r>
      <w:proofErr w:type="spellEnd"/>
      <w:r>
        <w:rPr>
          <w:rFonts w:hint="eastAsia"/>
        </w:rPr>
        <w:t>。</w:t>
      </w:r>
    </w:p>
    <w:p w:rsidR="00914822" w:rsidRDefault="00914822" w:rsidP="00914822">
      <w:pPr>
        <w:numPr>
          <w:ilvl w:val="0"/>
          <w:numId w:val="16"/>
        </w:numPr>
        <w:tabs>
          <w:tab w:val="clear" w:pos="720"/>
          <w:tab w:val="num" w:pos="426"/>
        </w:tabs>
        <w:ind w:left="426" w:hanging="426"/>
      </w:pPr>
      <w:r>
        <w:rPr>
          <w:rFonts w:hint="eastAsia"/>
        </w:rPr>
        <w:t>后缀特殊约定：</w:t>
      </w:r>
    </w:p>
    <w:p w:rsidR="00914822" w:rsidRDefault="00914822" w:rsidP="00914822">
      <w:pPr>
        <w:numPr>
          <w:ilvl w:val="2"/>
          <w:numId w:val="15"/>
        </w:numPr>
      </w:pPr>
      <w:r>
        <w:rPr>
          <w:rFonts w:hint="eastAsia"/>
        </w:rPr>
        <w:t>ID</w:t>
      </w:r>
      <w:r>
        <w:rPr>
          <w:rFonts w:hint="eastAsia"/>
        </w:rPr>
        <w:t>表示数据标识，一般无意义。</w:t>
      </w:r>
    </w:p>
    <w:p w:rsidR="00914822" w:rsidRDefault="00914822" w:rsidP="00914822">
      <w:pPr>
        <w:numPr>
          <w:ilvl w:val="2"/>
          <w:numId w:val="15"/>
        </w:numPr>
      </w:pPr>
      <w:r>
        <w:rPr>
          <w:rFonts w:hint="eastAsia"/>
        </w:rPr>
        <w:t>Name</w:t>
      </w:r>
      <w:r>
        <w:rPr>
          <w:rFonts w:hint="eastAsia"/>
        </w:rPr>
        <w:t>表示名称。</w:t>
      </w:r>
    </w:p>
    <w:p w:rsidR="00914822" w:rsidRDefault="00914822" w:rsidP="00914822">
      <w:pPr>
        <w:numPr>
          <w:ilvl w:val="2"/>
          <w:numId w:val="15"/>
        </w:numPr>
      </w:pPr>
      <w:r>
        <w:rPr>
          <w:rFonts w:hint="eastAsia"/>
        </w:rPr>
        <w:t>Code</w:t>
      </w:r>
      <w:r>
        <w:rPr>
          <w:rFonts w:hint="eastAsia"/>
        </w:rPr>
        <w:t>表示编号、编码、代码、代号等，具有业务意义。</w:t>
      </w:r>
    </w:p>
    <w:p w:rsidR="00914822" w:rsidRDefault="00914822" w:rsidP="00914822">
      <w:pPr>
        <w:pStyle w:val="3"/>
      </w:pPr>
      <w:bookmarkStart w:id="157" w:name="_Toc295809231"/>
      <w:bookmarkStart w:id="158" w:name="_Toc461010807"/>
      <w:proofErr w:type="spellStart"/>
      <w:r>
        <w:rPr>
          <w:rFonts w:hint="eastAsia"/>
        </w:rPr>
        <w:t>其他规范</w:t>
      </w:r>
      <w:bookmarkEnd w:id="157"/>
      <w:bookmarkEnd w:id="158"/>
      <w:proofErr w:type="spellEnd"/>
    </w:p>
    <w:p w:rsidR="00914822" w:rsidRDefault="00914822" w:rsidP="004A3AB8">
      <w:pPr>
        <w:numPr>
          <w:ilvl w:val="0"/>
          <w:numId w:val="19"/>
        </w:numPr>
        <w:tabs>
          <w:tab w:val="clear" w:pos="720"/>
          <w:tab w:val="num" w:pos="426"/>
        </w:tabs>
        <w:ind w:left="426" w:hanging="426"/>
      </w:pPr>
      <w:r>
        <w:rPr>
          <w:rFonts w:hint="eastAsia"/>
        </w:rPr>
        <w:t>为保证兼容性，禁止使用类型规范中未列出的数据类型。</w:t>
      </w:r>
    </w:p>
    <w:p w:rsidR="00E657B3" w:rsidRDefault="00914822" w:rsidP="00D13FDD">
      <w:pPr>
        <w:numPr>
          <w:ilvl w:val="0"/>
          <w:numId w:val="19"/>
        </w:numPr>
        <w:tabs>
          <w:tab w:val="clear" w:pos="720"/>
          <w:tab w:val="num" w:pos="426"/>
        </w:tabs>
        <w:ind w:left="426" w:hanging="426"/>
      </w:pPr>
      <w:r>
        <w:rPr>
          <w:rFonts w:hint="eastAsia"/>
        </w:rPr>
        <w:t>表和视图的字段必须在两种数据库中具有兼容类型。</w:t>
      </w:r>
    </w:p>
    <w:p w:rsidR="00E657B3" w:rsidRDefault="00E657B3">
      <w:pPr>
        <w:pStyle w:val="2"/>
        <w:rPr>
          <w:snapToGrid/>
        </w:rPr>
      </w:pPr>
      <w:bookmarkStart w:id="159" w:name="_Toc16478870"/>
      <w:bookmarkStart w:id="160" w:name="_Toc461010808"/>
      <w:r>
        <w:rPr>
          <w:rFonts w:hint="eastAsia"/>
          <w:snapToGrid/>
        </w:rPr>
        <w:t>逻辑设计</w:t>
      </w:r>
      <w:bookmarkEnd w:id="159"/>
      <w:bookmarkEnd w:id="160"/>
    </w:p>
    <w:p w:rsidR="004A3AB8" w:rsidRDefault="00494657" w:rsidP="004A3AB8">
      <w:r>
        <w:rPr>
          <w:rFonts w:hint="eastAsia"/>
          <w:noProof/>
        </w:rPr>
        <w:t>无</w:t>
      </w:r>
    </w:p>
    <w:p w:rsidR="004A3AB8" w:rsidRPr="004A3AB8" w:rsidRDefault="004A3AB8" w:rsidP="004A3AB8">
      <w:pPr>
        <w:spacing w:line="360" w:lineRule="auto"/>
      </w:pPr>
    </w:p>
    <w:p w:rsidR="00E657B3" w:rsidRDefault="00E657B3">
      <w:pPr>
        <w:pStyle w:val="2"/>
        <w:rPr>
          <w:snapToGrid/>
        </w:rPr>
      </w:pPr>
      <w:bookmarkStart w:id="161" w:name="_Toc16478871"/>
      <w:bookmarkStart w:id="162" w:name="_Toc461010809"/>
      <w:r>
        <w:rPr>
          <w:rFonts w:hint="eastAsia"/>
          <w:snapToGrid/>
        </w:rPr>
        <w:t>物理设计</w:t>
      </w:r>
      <w:bookmarkEnd w:id="161"/>
      <w:bookmarkEnd w:id="162"/>
    </w:p>
    <w:p w:rsidR="004A3AB8" w:rsidRPr="004A3AB8" w:rsidRDefault="00741C55" w:rsidP="004A3AB8">
      <w:pPr>
        <w:spacing w:line="360" w:lineRule="auto"/>
      </w:pPr>
      <w:r>
        <w:rPr>
          <w:rFonts w:hint="eastAsia"/>
        </w:rPr>
        <w:t>无</w:t>
      </w:r>
    </w:p>
    <w:p w:rsidR="00E657B3" w:rsidRDefault="00E657B3">
      <w:pPr>
        <w:pStyle w:val="2"/>
        <w:rPr>
          <w:snapToGrid/>
        </w:rPr>
      </w:pPr>
      <w:bookmarkStart w:id="163" w:name="_Toc16478875"/>
      <w:bookmarkStart w:id="164" w:name="_Toc461010810"/>
      <w:r>
        <w:rPr>
          <w:rFonts w:hint="eastAsia"/>
          <w:snapToGrid/>
        </w:rPr>
        <w:lastRenderedPageBreak/>
        <w:t>安全性设计</w:t>
      </w:r>
      <w:bookmarkEnd w:id="163"/>
      <w:bookmarkEnd w:id="164"/>
    </w:p>
    <w:p w:rsidR="004A3AB8" w:rsidRPr="00311C37" w:rsidRDefault="004A3AB8" w:rsidP="004A3AB8">
      <w:pPr>
        <w:ind w:firstLineChars="200" w:firstLine="420"/>
      </w:pPr>
      <w:r>
        <w:rPr>
          <w:rFonts w:hint="eastAsia"/>
        </w:rPr>
        <w:t>页面提交时对提交数据进行防止注入的处理。</w:t>
      </w:r>
    </w:p>
    <w:p w:rsidR="004A3AB8" w:rsidRDefault="004A3AB8" w:rsidP="004A3AB8">
      <w:pPr>
        <w:pStyle w:val="3"/>
        <w:rPr>
          <w:lang w:eastAsia="zh-CN"/>
        </w:rPr>
      </w:pPr>
      <w:bookmarkStart w:id="165" w:name="_Toc16478876"/>
      <w:bookmarkStart w:id="166" w:name="_Toc295809234"/>
      <w:bookmarkStart w:id="167" w:name="_Toc461010811"/>
      <w:r>
        <w:rPr>
          <w:rFonts w:hint="eastAsia"/>
          <w:lang w:eastAsia="zh-CN"/>
        </w:rPr>
        <w:t>防止用户直接操作数据库的方法</w:t>
      </w:r>
      <w:bookmarkEnd w:id="165"/>
      <w:bookmarkEnd w:id="166"/>
      <w:bookmarkEnd w:id="167"/>
    </w:p>
    <w:p w:rsidR="004A3AB8" w:rsidRDefault="004A3AB8" w:rsidP="004A3AB8">
      <w:pPr>
        <w:ind w:firstLineChars="200" w:firstLine="420"/>
      </w:pPr>
      <w:r>
        <w:rPr>
          <w:rFonts w:hint="eastAsia"/>
        </w:rPr>
        <w:t>用户只能用帐号登陆到应用软件，通过应用软件访问数据库，而没有其它途径操作数据库。</w:t>
      </w:r>
    </w:p>
    <w:p w:rsidR="004A3AB8" w:rsidRDefault="004A3AB8" w:rsidP="004A3AB8">
      <w:pPr>
        <w:pStyle w:val="3"/>
        <w:rPr>
          <w:lang w:eastAsia="zh-CN"/>
        </w:rPr>
      </w:pPr>
      <w:bookmarkStart w:id="168" w:name="_Toc16478877"/>
      <w:bookmarkStart w:id="169" w:name="_Toc295809235"/>
      <w:bookmarkStart w:id="170" w:name="_Toc461010812"/>
      <w:r>
        <w:rPr>
          <w:rFonts w:hint="eastAsia"/>
          <w:lang w:eastAsia="zh-CN"/>
        </w:rPr>
        <w:t>用户帐号密码的加密方法</w:t>
      </w:r>
      <w:bookmarkEnd w:id="168"/>
      <w:bookmarkEnd w:id="169"/>
      <w:bookmarkEnd w:id="170"/>
    </w:p>
    <w:p w:rsidR="004A3AB8" w:rsidRPr="00311C37" w:rsidRDefault="004A3AB8" w:rsidP="004A3AB8">
      <w:pPr>
        <w:pStyle w:val="af"/>
        <w:ind w:left="0" w:firstLineChars="200" w:firstLine="420"/>
      </w:pPr>
      <w:r w:rsidRPr="00311C37">
        <w:rPr>
          <w:rFonts w:hint="eastAsia"/>
        </w:rPr>
        <w:t>采用</w:t>
      </w:r>
      <w:r>
        <w:rPr>
          <w:rFonts w:hint="eastAsia"/>
        </w:rPr>
        <w:t>自定义的算法来进行用户账户加密</w:t>
      </w:r>
    </w:p>
    <w:p w:rsidR="004A3AB8" w:rsidRDefault="004A3AB8" w:rsidP="004A3AB8">
      <w:pPr>
        <w:pStyle w:val="3"/>
      </w:pPr>
      <w:bookmarkStart w:id="171" w:name="_Toc16478878"/>
      <w:bookmarkStart w:id="172" w:name="_Toc295809236"/>
      <w:bookmarkStart w:id="173" w:name="_Toc461010813"/>
      <w:proofErr w:type="spellStart"/>
      <w:r>
        <w:rPr>
          <w:rFonts w:hint="eastAsia"/>
        </w:rPr>
        <w:t>角色与权限</w:t>
      </w:r>
      <w:bookmarkEnd w:id="171"/>
      <w:bookmarkEnd w:id="172"/>
      <w:bookmarkEnd w:id="173"/>
      <w:proofErr w:type="spellEnd"/>
    </w:p>
    <w:p w:rsidR="004A3AB8" w:rsidRDefault="004A3AB8" w:rsidP="004A3AB8">
      <w:pPr>
        <w:pStyle w:val="af"/>
        <w:ind w:left="0" w:firstLineChars="200" w:firstLine="420"/>
      </w:pPr>
      <w:r>
        <w:rPr>
          <w:rFonts w:hint="eastAsia"/>
        </w:rPr>
        <w:t>如果当前用户对于请求的页面没有权限，直接跳转到登录页面。</w:t>
      </w:r>
    </w:p>
    <w:p w:rsidR="00E657B3" w:rsidRDefault="00E657B3">
      <w:pPr>
        <w:pStyle w:val="2"/>
        <w:rPr>
          <w:snapToGrid/>
        </w:rPr>
      </w:pPr>
      <w:bookmarkStart w:id="174" w:name="_Toc16478879"/>
      <w:bookmarkStart w:id="175" w:name="_Toc461010814"/>
      <w:r>
        <w:rPr>
          <w:rFonts w:hint="eastAsia"/>
          <w:snapToGrid/>
        </w:rPr>
        <w:t>优化</w:t>
      </w:r>
      <w:bookmarkEnd w:id="174"/>
      <w:bookmarkEnd w:id="175"/>
    </w:p>
    <w:p w:rsidR="00FD6F3D" w:rsidRDefault="00FD6F3D" w:rsidP="00FD6F3D">
      <w:pPr>
        <w:pStyle w:val="af"/>
        <w:ind w:left="0" w:firstLineChars="200" w:firstLine="420"/>
      </w:pPr>
      <w:r>
        <w:rPr>
          <w:rFonts w:hint="eastAsia"/>
        </w:rPr>
        <w:t>为了提高数据库运行效率和指标分析响应时间，系统在原始公交企业业务数据入库后进行预先进行指标分析和计算，并将计算结果保存到数据表中。</w:t>
      </w:r>
    </w:p>
    <w:p w:rsidR="004B59D3" w:rsidRDefault="004B59D3" w:rsidP="00FD6F3D">
      <w:pPr>
        <w:pStyle w:val="af"/>
        <w:ind w:left="0" w:firstLineChars="200" w:firstLine="420"/>
      </w:pPr>
      <w:r>
        <w:rPr>
          <w:rFonts w:hint="eastAsia"/>
        </w:rPr>
        <w:t>公交业务数据按日</w:t>
      </w:r>
      <w:r>
        <w:rPr>
          <w:rFonts w:hint="eastAsia"/>
        </w:rPr>
        <w:t>/</w:t>
      </w:r>
      <w:r>
        <w:rPr>
          <w:rFonts w:hint="eastAsia"/>
        </w:rPr>
        <w:t>月</w:t>
      </w:r>
      <w:r>
        <w:rPr>
          <w:rFonts w:hint="eastAsia"/>
        </w:rPr>
        <w:t>/</w:t>
      </w:r>
      <w:r>
        <w:rPr>
          <w:rFonts w:hint="eastAsia"/>
        </w:rPr>
        <w:t>年分别进行结转，并将中间结果信息保存到结转表中。</w:t>
      </w:r>
    </w:p>
    <w:p w:rsidR="004B59D3" w:rsidRDefault="004B59D3" w:rsidP="004B59D3">
      <w:pPr>
        <w:pStyle w:val="af"/>
        <w:ind w:left="0" w:firstLineChars="200" w:firstLine="420"/>
      </w:pPr>
      <w:r>
        <w:rPr>
          <w:rFonts w:hint="eastAsia"/>
        </w:rPr>
        <w:t>为了节约数据库存储空间，针对已经做指标分析、结转的原始定时进行备份后清除。</w:t>
      </w:r>
    </w:p>
    <w:p w:rsidR="00E657B3" w:rsidRDefault="00E657B3">
      <w:pPr>
        <w:pStyle w:val="2"/>
        <w:rPr>
          <w:snapToGrid/>
        </w:rPr>
      </w:pPr>
      <w:bookmarkStart w:id="176" w:name="_Toc16478880"/>
      <w:bookmarkStart w:id="177" w:name="_Toc461010815"/>
      <w:r>
        <w:rPr>
          <w:rFonts w:hint="eastAsia"/>
          <w:snapToGrid/>
        </w:rPr>
        <w:t>数据库管理与维护说明</w:t>
      </w:r>
      <w:bookmarkEnd w:id="176"/>
      <w:bookmarkEnd w:id="177"/>
    </w:p>
    <w:p w:rsidR="004B59D3" w:rsidRDefault="004B59D3" w:rsidP="004B59D3">
      <w:pPr>
        <w:pStyle w:val="af"/>
        <w:ind w:left="0" w:firstLineChars="200" w:firstLine="420"/>
      </w:pPr>
      <w:r>
        <w:rPr>
          <w:rFonts w:hint="eastAsia"/>
        </w:rPr>
        <w:t>数据库维护采用自动维护和管理机制，不需要人工直接干预。数据库系统主要完成以下工作：</w:t>
      </w:r>
    </w:p>
    <w:p w:rsidR="004B59D3" w:rsidRDefault="004B59D3" w:rsidP="004B59D3">
      <w:pPr>
        <w:pStyle w:val="af"/>
        <w:numPr>
          <w:ilvl w:val="0"/>
          <w:numId w:val="20"/>
        </w:numPr>
      </w:pPr>
      <w:r>
        <w:rPr>
          <w:rFonts w:hint="eastAsia"/>
        </w:rPr>
        <w:t>自动创建日</w:t>
      </w:r>
      <w:r>
        <w:rPr>
          <w:rFonts w:hint="eastAsia"/>
        </w:rPr>
        <w:t>/</w:t>
      </w:r>
      <w:r>
        <w:rPr>
          <w:rFonts w:hint="eastAsia"/>
        </w:rPr>
        <w:t>月</w:t>
      </w:r>
      <w:r>
        <w:rPr>
          <w:rFonts w:hint="eastAsia"/>
        </w:rPr>
        <w:t>/</w:t>
      </w:r>
      <w:r>
        <w:rPr>
          <w:rFonts w:hint="eastAsia"/>
        </w:rPr>
        <w:t>年分区表</w:t>
      </w:r>
    </w:p>
    <w:p w:rsidR="004B59D3" w:rsidRDefault="004B59D3" w:rsidP="004B59D3">
      <w:pPr>
        <w:pStyle w:val="af"/>
        <w:numPr>
          <w:ilvl w:val="0"/>
          <w:numId w:val="20"/>
        </w:numPr>
      </w:pPr>
      <w:r>
        <w:rPr>
          <w:rFonts w:hint="eastAsia"/>
        </w:rPr>
        <w:t>自动导出历史分区数据</w:t>
      </w:r>
    </w:p>
    <w:p w:rsidR="004B59D3" w:rsidRDefault="004B59D3" w:rsidP="004B59D3">
      <w:pPr>
        <w:pStyle w:val="af"/>
        <w:numPr>
          <w:ilvl w:val="0"/>
          <w:numId w:val="20"/>
        </w:numPr>
      </w:pPr>
      <w:r>
        <w:rPr>
          <w:rFonts w:hint="eastAsia"/>
        </w:rPr>
        <w:t>自动删除过期的分区数据。</w:t>
      </w:r>
    </w:p>
    <w:p w:rsidR="004B59D3" w:rsidRDefault="004B59D3" w:rsidP="004B59D3">
      <w:pPr>
        <w:pStyle w:val="af"/>
        <w:numPr>
          <w:ilvl w:val="0"/>
          <w:numId w:val="20"/>
        </w:numPr>
      </w:pPr>
      <w:r>
        <w:rPr>
          <w:rFonts w:hint="eastAsia"/>
        </w:rPr>
        <w:t>自动进行行业监管指标分析，并将分析结果数据保存到中间表。</w:t>
      </w:r>
    </w:p>
    <w:p w:rsidR="004B59D3" w:rsidRDefault="004B59D3" w:rsidP="004B59D3">
      <w:pPr>
        <w:pStyle w:val="af"/>
        <w:numPr>
          <w:ilvl w:val="0"/>
          <w:numId w:val="20"/>
        </w:numPr>
      </w:pPr>
      <w:r>
        <w:rPr>
          <w:rFonts w:hint="eastAsia"/>
        </w:rPr>
        <w:t>自动进行业务数据结转，并将日结、月结数据保存到中间表。</w:t>
      </w:r>
    </w:p>
    <w:p w:rsidR="00E657B3" w:rsidRDefault="00E657B3"/>
    <w:sectPr w:rsidR="00E657B3">
      <w:pgSz w:w="11906" w:h="16838" w:code="9"/>
      <w:pgMar w:top="1440" w:right="851" w:bottom="1440" w:left="1588"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259" w:rsidRDefault="003C2259">
      <w:r>
        <w:separator/>
      </w:r>
    </w:p>
  </w:endnote>
  <w:endnote w:type="continuationSeparator" w:id="0">
    <w:p w:rsidR="003C2259" w:rsidRDefault="003C2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7B3" w:rsidRDefault="00E657B3">
    <w:pPr>
      <w:pStyle w:val="a4"/>
      <w:tabs>
        <w:tab w:val="clear" w:pos="4153"/>
        <w:tab w:val="clear" w:pos="8306"/>
        <w:tab w:val="left" w:pos="420"/>
        <w:tab w:val="center" w:pos="4320"/>
        <w:tab w:val="right" w:pos="8640"/>
      </w:tabs>
      <w:snapToGrid/>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259" w:rsidRDefault="003C2259">
      <w:r>
        <w:separator/>
      </w:r>
    </w:p>
  </w:footnote>
  <w:footnote w:type="continuationSeparator" w:id="0">
    <w:p w:rsidR="003C2259" w:rsidRDefault="003C22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0203" w:rsidRPr="00620203" w:rsidRDefault="00620203" w:rsidP="00620203">
    <w:pPr>
      <w:snapToGrid w:val="0"/>
      <w:rPr>
        <w:rFonts w:asciiTheme="minorEastAsia" w:eastAsiaTheme="minorEastAsia" w:hAnsiTheme="minorEastAsia"/>
        <w:sz w:val="18"/>
        <w:szCs w:val="18"/>
      </w:rPr>
    </w:pPr>
    <w:r w:rsidRPr="00620203">
      <w:rPr>
        <w:rFonts w:asciiTheme="minorEastAsia" w:eastAsiaTheme="minorEastAsia" w:hAnsiTheme="minorEastAsia"/>
        <w:sz w:val="18"/>
        <w:szCs w:val="18"/>
      </w:rPr>
      <w:fldChar w:fldCharType="begin"/>
    </w:r>
    <w:r w:rsidRPr="00620203">
      <w:rPr>
        <w:rFonts w:asciiTheme="minorEastAsia" w:eastAsiaTheme="minorEastAsia" w:hAnsiTheme="minorEastAsia"/>
        <w:sz w:val="18"/>
        <w:szCs w:val="18"/>
      </w:rPr>
      <w:instrText xml:space="preserve"> </w:instrText>
    </w:r>
    <w:r w:rsidRPr="00620203">
      <w:rPr>
        <w:rFonts w:asciiTheme="minorEastAsia" w:eastAsiaTheme="minorEastAsia" w:hAnsiTheme="minorEastAsia" w:hint="eastAsia"/>
        <w:sz w:val="18"/>
        <w:szCs w:val="18"/>
      </w:rPr>
      <w:instrText>TITLE   \* MERGEFORMAT</w:instrText>
    </w:r>
    <w:r w:rsidRPr="00620203">
      <w:rPr>
        <w:rFonts w:asciiTheme="minorEastAsia" w:eastAsiaTheme="minorEastAsia" w:hAnsiTheme="minorEastAsia"/>
        <w:sz w:val="18"/>
        <w:szCs w:val="18"/>
      </w:rPr>
      <w:instrText xml:space="preserve"> </w:instrText>
    </w:r>
    <w:r w:rsidRPr="00620203">
      <w:rPr>
        <w:rFonts w:asciiTheme="minorEastAsia" w:eastAsiaTheme="minorEastAsia" w:hAnsiTheme="minorEastAsia"/>
        <w:sz w:val="18"/>
        <w:szCs w:val="18"/>
      </w:rPr>
      <w:fldChar w:fldCharType="separate"/>
    </w:r>
    <w:r w:rsidRPr="00620203">
      <w:rPr>
        <w:rFonts w:asciiTheme="minorEastAsia" w:eastAsiaTheme="minorEastAsia" w:hAnsiTheme="minorEastAsia" w:hint="eastAsia"/>
        <w:sz w:val="18"/>
        <w:szCs w:val="18"/>
      </w:rPr>
      <w:t>软件概要设计报告</w:t>
    </w:r>
    <w:r w:rsidRPr="00620203">
      <w:rPr>
        <w:rFonts w:asciiTheme="minorEastAsia" w:eastAsiaTheme="minorEastAsia" w:hAnsiTheme="minorEastAsia"/>
        <w:sz w:val="18"/>
        <w:szCs w:val="18"/>
      </w:rPr>
      <w:fldChar w:fldCharType="end"/>
    </w:r>
    <w:r>
      <w:rPr>
        <w:rFonts w:asciiTheme="minorEastAsia" w:eastAsiaTheme="minorEastAsia" w:hAnsiTheme="minorEastAsia" w:hint="eastAsia"/>
        <w:sz w:val="18"/>
        <w:szCs w:val="18"/>
      </w:rPr>
      <w:t xml:space="preserve">                                                                            v1.2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4635C"/>
    <w:multiLevelType w:val="hybridMultilevel"/>
    <w:tmpl w:val="280A6810"/>
    <w:lvl w:ilvl="0" w:tplc="BCD60F24">
      <w:start w:val="1"/>
      <w:numFmt w:val="chineseCountingThousand"/>
      <w:lvlText w:val="%1、"/>
      <w:lvlJc w:val="left"/>
      <w:pPr>
        <w:ind w:left="420" w:hanging="420"/>
      </w:pPr>
    </w:lvl>
    <w:lvl w:ilvl="1" w:tplc="CE46FACE">
      <w:start w:val="1"/>
      <w:numFmt w:val="decimal"/>
      <w:lvlText w:val="(%2)"/>
      <w:lvlJc w:val="left"/>
      <w:pPr>
        <w:ind w:left="840" w:hanging="420"/>
      </w:pPr>
      <w:rPr>
        <w:rFonts w:hint="eastAsia"/>
      </w:rPr>
    </w:lvl>
    <w:lvl w:ilvl="2" w:tplc="0409001B">
      <w:start w:val="1"/>
      <w:numFmt w:val="decimal"/>
      <w:lvlText w:val="%3)"/>
      <w:lvlJc w:val="left"/>
      <w:pPr>
        <w:ind w:left="1260" w:hanging="420"/>
      </w:pPr>
      <w:rPr>
        <w:rFonts w:hint="default"/>
      </w:rPr>
    </w:lvl>
    <w:lvl w:ilvl="3" w:tplc="CE46FACE">
      <w:start w:val="1"/>
      <w:numFmt w:val="decimal"/>
      <w:lvlText w:val="(%4)"/>
      <w:lvlJc w:val="left"/>
      <w:pPr>
        <w:ind w:left="1680" w:hanging="420"/>
      </w:pPr>
      <w:rPr>
        <w:rFonts w:hint="eastAsia"/>
      </w:rPr>
    </w:lvl>
    <w:lvl w:ilvl="4" w:tplc="9150384E">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5C2802"/>
    <w:multiLevelType w:val="hybridMultilevel"/>
    <w:tmpl w:val="FBDA773C"/>
    <w:lvl w:ilvl="0" w:tplc="04090003">
      <w:start w:val="1"/>
      <w:numFmt w:val="bullet"/>
      <w:lvlText w:val=""/>
      <w:lvlJc w:val="left"/>
      <w:pPr>
        <w:ind w:left="780" w:hanging="36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74F7428"/>
    <w:multiLevelType w:val="hybridMultilevel"/>
    <w:tmpl w:val="57A4AC28"/>
    <w:lvl w:ilvl="0" w:tplc="8B20C98A">
      <w:start w:val="1"/>
      <w:numFmt w:val="decimalZero"/>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9BF580E"/>
    <w:multiLevelType w:val="hybridMultilevel"/>
    <w:tmpl w:val="DCCAD43C"/>
    <w:lvl w:ilvl="0" w:tplc="CE481D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C411D84"/>
    <w:multiLevelType w:val="hybridMultilevel"/>
    <w:tmpl w:val="E3A853EA"/>
    <w:lvl w:ilvl="0" w:tplc="2BCED0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31226F9"/>
    <w:multiLevelType w:val="multilevel"/>
    <w:tmpl w:val="E54066FC"/>
    <w:lvl w:ilvl="0">
      <w:start w:val="1"/>
      <w:numFmt w:val="bullet"/>
      <w:pStyle w:val="1"/>
      <w:lvlText w:val=""/>
      <w:lvlJc w:val="left"/>
      <w:pPr>
        <w:tabs>
          <w:tab w:val="num" w:pos="432"/>
        </w:tabs>
        <w:ind w:left="432" w:hanging="432"/>
      </w:pPr>
      <w:rPr>
        <w:rFonts w:ascii="Symbol" w:hAnsi="Symbol" w:hint="default"/>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0"/>
        </w:tabs>
        <w:ind w:left="0" w:firstLine="0"/>
      </w:pPr>
      <w:rPr>
        <w:rFonts w:hint="eastAsia"/>
      </w:rPr>
    </w:lvl>
    <w:lvl w:ilvl="3">
      <w:start w:val="1"/>
      <w:numFmt w:val="decimal"/>
      <w:pStyle w:val="4"/>
      <w:lvlText w:val="%1.%2.%3.%4"/>
      <w:lvlJc w:val="left"/>
      <w:pPr>
        <w:tabs>
          <w:tab w:val="num" w:pos="0"/>
        </w:tabs>
        <w:ind w:left="0" w:firstLine="0"/>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nsid w:val="251A0D6D"/>
    <w:multiLevelType w:val="hybridMultilevel"/>
    <w:tmpl w:val="AD288CA6"/>
    <w:lvl w:ilvl="0" w:tplc="2BCED0F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CBF573A"/>
    <w:multiLevelType w:val="hybridMultilevel"/>
    <w:tmpl w:val="2E84FC58"/>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2FC84EB8"/>
    <w:multiLevelType w:val="hybridMultilevel"/>
    <w:tmpl w:val="E44CC43C"/>
    <w:lvl w:ilvl="0" w:tplc="889C4F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FDA7316"/>
    <w:multiLevelType w:val="hybridMultilevel"/>
    <w:tmpl w:val="AE466A68"/>
    <w:lvl w:ilvl="0" w:tplc="12EC604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3A905B0D"/>
    <w:multiLevelType w:val="hybridMultilevel"/>
    <w:tmpl w:val="7D9AFAE6"/>
    <w:lvl w:ilvl="0" w:tplc="CE46FAC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15B7763"/>
    <w:multiLevelType w:val="hybridMultilevel"/>
    <w:tmpl w:val="D3DAF28E"/>
    <w:lvl w:ilvl="0" w:tplc="CE46FAC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26E3DD2"/>
    <w:multiLevelType w:val="hybridMultilevel"/>
    <w:tmpl w:val="D3DAF28E"/>
    <w:lvl w:ilvl="0" w:tplc="CE46FAC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49600DA"/>
    <w:multiLevelType w:val="hybridMultilevel"/>
    <w:tmpl w:val="ACF603AC"/>
    <w:lvl w:ilvl="0" w:tplc="04090003">
      <w:start w:val="1"/>
      <w:numFmt w:val="bullet"/>
      <w:lvlText w:val=""/>
      <w:lvlJc w:val="left"/>
      <w:pPr>
        <w:ind w:left="780" w:hanging="36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54D6F1C"/>
    <w:multiLevelType w:val="hybridMultilevel"/>
    <w:tmpl w:val="5692A764"/>
    <w:lvl w:ilvl="0" w:tplc="7F88F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6FA6A4D"/>
    <w:multiLevelType w:val="singleLevel"/>
    <w:tmpl w:val="56FA6A4D"/>
    <w:lvl w:ilvl="0">
      <w:start w:val="1"/>
      <w:numFmt w:val="decimal"/>
      <w:suff w:val="nothing"/>
      <w:lvlText w:val="%1、"/>
      <w:lvlJc w:val="left"/>
    </w:lvl>
  </w:abstractNum>
  <w:abstractNum w:abstractNumId="16">
    <w:nsid w:val="658D2FD8"/>
    <w:multiLevelType w:val="hybridMultilevel"/>
    <w:tmpl w:val="57A4AC28"/>
    <w:lvl w:ilvl="0" w:tplc="8B20C98A">
      <w:start w:val="1"/>
      <w:numFmt w:val="decimalZero"/>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6D3B3308"/>
    <w:multiLevelType w:val="hybridMultilevel"/>
    <w:tmpl w:val="B7C45D64"/>
    <w:lvl w:ilvl="0" w:tplc="82CA152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FC533BC"/>
    <w:multiLevelType w:val="hybridMultilevel"/>
    <w:tmpl w:val="D3DAF28E"/>
    <w:lvl w:ilvl="0" w:tplc="CE46FAC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5394ED4"/>
    <w:multiLevelType w:val="hybridMultilevel"/>
    <w:tmpl w:val="B57A888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3">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7756791F"/>
    <w:multiLevelType w:val="hybridMultilevel"/>
    <w:tmpl w:val="AD288CA6"/>
    <w:lvl w:ilvl="0" w:tplc="2BCED0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8733545"/>
    <w:multiLevelType w:val="hybridMultilevel"/>
    <w:tmpl w:val="D3DAF28E"/>
    <w:lvl w:ilvl="0" w:tplc="CE46FAC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4"/>
  </w:num>
  <w:num w:numId="4">
    <w:abstractNumId w:val="13"/>
  </w:num>
  <w:num w:numId="5">
    <w:abstractNumId w:val="20"/>
  </w:num>
  <w:num w:numId="6">
    <w:abstractNumId w:val="1"/>
  </w:num>
  <w:num w:numId="7">
    <w:abstractNumId w:val="6"/>
  </w:num>
  <w:num w:numId="8">
    <w:abstractNumId w:val="17"/>
  </w:num>
  <w:num w:numId="9">
    <w:abstractNumId w:val="0"/>
  </w:num>
  <w:num w:numId="10">
    <w:abstractNumId w:val="18"/>
  </w:num>
  <w:num w:numId="11">
    <w:abstractNumId w:val="10"/>
  </w:num>
  <w:num w:numId="12">
    <w:abstractNumId w:val="21"/>
  </w:num>
  <w:num w:numId="13">
    <w:abstractNumId w:val="14"/>
  </w:num>
  <w:num w:numId="14">
    <w:abstractNumId w:val="5"/>
  </w:num>
  <w:num w:numId="15">
    <w:abstractNumId w:val="7"/>
  </w:num>
  <w:num w:numId="16">
    <w:abstractNumId w:val="2"/>
  </w:num>
  <w:num w:numId="17">
    <w:abstractNumId w:val="9"/>
  </w:num>
  <w:num w:numId="18">
    <w:abstractNumId w:val="19"/>
  </w:num>
  <w:num w:numId="19">
    <w:abstractNumId w:val="16"/>
  </w:num>
  <w:num w:numId="20">
    <w:abstractNumId w:val="8"/>
  </w:num>
  <w:num w:numId="21">
    <w:abstractNumId w:val="12"/>
  </w:num>
  <w:num w:numId="22">
    <w:abstractNumId w:val="11"/>
  </w:num>
  <w:num w:numId="23">
    <w:abstractNumId w:val="15"/>
  </w:num>
  <w:num w:numId="24">
    <w:abstractNumId w:val="5"/>
  </w:num>
  <w:num w:numId="25">
    <w:abstractNumId w:val="5"/>
  </w:num>
  <w:num w:numId="26">
    <w:abstractNumId w:val="5"/>
  </w:num>
  <w:num w:numId="27">
    <w:abstractNumId w:val="5"/>
  </w:num>
  <w:num w:numId="2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F9F"/>
    <w:rsid w:val="000011B7"/>
    <w:rsid w:val="000557A0"/>
    <w:rsid w:val="00062D32"/>
    <w:rsid w:val="00064420"/>
    <w:rsid w:val="000970F5"/>
    <w:rsid w:val="00104577"/>
    <w:rsid w:val="00107A19"/>
    <w:rsid w:val="001446CC"/>
    <w:rsid w:val="00166D22"/>
    <w:rsid w:val="001A0F7C"/>
    <w:rsid w:val="001A33ED"/>
    <w:rsid w:val="001A7694"/>
    <w:rsid w:val="001B51CE"/>
    <w:rsid w:val="00210F02"/>
    <w:rsid w:val="00231C55"/>
    <w:rsid w:val="00273F4E"/>
    <w:rsid w:val="0029147F"/>
    <w:rsid w:val="002A7B69"/>
    <w:rsid w:val="002B0522"/>
    <w:rsid w:val="002D5EAA"/>
    <w:rsid w:val="002E29FE"/>
    <w:rsid w:val="0031079B"/>
    <w:rsid w:val="00313F62"/>
    <w:rsid w:val="0032324C"/>
    <w:rsid w:val="00335B35"/>
    <w:rsid w:val="003762FA"/>
    <w:rsid w:val="00382B89"/>
    <w:rsid w:val="00384D59"/>
    <w:rsid w:val="00392F76"/>
    <w:rsid w:val="003956F4"/>
    <w:rsid w:val="003B0447"/>
    <w:rsid w:val="003B7D28"/>
    <w:rsid w:val="003C2259"/>
    <w:rsid w:val="003D68E8"/>
    <w:rsid w:val="003E32C2"/>
    <w:rsid w:val="00405D21"/>
    <w:rsid w:val="0042357C"/>
    <w:rsid w:val="00426B37"/>
    <w:rsid w:val="00440530"/>
    <w:rsid w:val="0044178A"/>
    <w:rsid w:val="0044209A"/>
    <w:rsid w:val="00455E84"/>
    <w:rsid w:val="00466F4E"/>
    <w:rsid w:val="004723E4"/>
    <w:rsid w:val="004726A1"/>
    <w:rsid w:val="00484CA5"/>
    <w:rsid w:val="00494657"/>
    <w:rsid w:val="004A3AB8"/>
    <w:rsid w:val="004B5726"/>
    <w:rsid w:val="004B59D3"/>
    <w:rsid w:val="004B6111"/>
    <w:rsid w:val="004B6ADB"/>
    <w:rsid w:val="004D6B3B"/>
    <w:rsid w:val="004F69B5"/>
    <w:rsid w:val="004F7BE4"/>
    <w:rsid w:val="00503EC4"/>
    <w:rsid w:val="00514D09"/>
    <w:rsid w:val="00537460"/>
    <w:rsid w:val="00543BA1"/>
    <w:rsid w:val="00544715"/>
    <w:rsid w:val="00551003"/>
    <w:rsid w:val="005624CD"/>
    <w:rsid w:val="00575408"/>
    <w:rsid w:val="005C3C1D"/>
    <w:rsid w:val="005E2D12"/>
    <w:rsid w:val="005E3CEA"/>
    <w:rsid w:val="005E7769"/>
    <w:rsid w:val="00605E9D"/>
    <w:rsid w:val="00620203"/>
    <w:rsid w:val="0062025B"/>
    <w:rsid w:val="006724FE"/>
    <w:rsid w:val="0067737A"/>
    <w:rsid w:val="00694087"/>
    <w:rsid w:val="006A0D64"/>
    <w:rsid w:val="006C0F80"/>
    <w:rsid w:val="006C3C3A"/>
    <w:rsid w:val="006C5CF7"/>
    <w:rsid w:val="0070586A"/>
    <w:rsid w:val="007078BE"/>
    <w:rsid w:val="00713FCE"/>
    <w:rsid w:val="0074078C"/>
    <w:rsid w:val="00741C55"/>
    <w:rsid w:val="00754779"/>
    <w:rsid w:val="00761826"/>
    <w:rsid w:val="00775454"/>
    <w:rsid w:val="007A7A96"/>
    <w:rsid w:val="007B151D"/>
    <w:rsid w:val="007B54C8"/>
    <w:rsid w:val="008049B3"/>
    <w:rsid w:val="0081099A"/>
    <w:rsid w:val="00811F9F"/>
    <w:rsid w:val="0089489E"/>
    <w:rsid w:val="008C6F86"/>
    <w:rsid w:val="00914822"/>
    <w:rsid w:val="00921834"/>
    <w:rsid w:val="00923FC9"/>
    <w:rsid w:val="0093023E"/>
    <w:rsid w:val="00935CC7"/>
    <w:rsid w:val="009708E8"/>
    <w:rsid w:val="009855B6"/>
    <w:rsid w:val="00995864"/>
    <w:rsid w:val="009A01A6"/>
    <w:rsid w:val="009A2C48"/>
    <w:rsid w:val="009B0C72"/>
    <w:rsid w:val="009B0FB6"/>
    <w:rsid w:val="009B2AFA"/>
    <w:rsid w:val="009E5988"/>
    <w:rsid w:val="009F1257"/>
    <w:rsid w:val="00A049E3"/>
    <w:rsid w:val="00A06073"/>
    <w:rsid w:val="00A506D4"/>
    <w:rsid w:val="00AB602C"/>
    <w:rsid w:val="00AC167B"/>
    <w:rsid w:val="00AF2B0E"/>
    <w:rsid w:val="00B014CC"/>
    <w:rsid w:val="00B02E2D"/>
    <w:rsid w:val="00B05240"/>
    <w:rsid w:val="00B162EB"/>
    <w:rsid w:val="00B20D51"/>
    <w:rsid w:val="00B27971"/>
    <w:rsid w:val="00B453FD"/>
    <w:rsid w:val="00B45BAB"/>
    <w:rsid w:val="00B9522A"/>
    <w:rsid w:val="00BA14A4"/>
    <w:rsid w:val="00BB18F6"/>
    <w:rsid w:val="00BB35A2"/>
    <w:rsid w:val="00BC3C37"/>
    <w:rsid w:val="00BE7E6D"/>
    <w:rsid w:val="00BF47EB"/>
    <w:rsid w:val="00C06344"/>
    <w:rsid w:val="00C15466"/>
    <w:rsid w:val="00C31954"/>
    <w:rsid w:val="00C61972"/>
    <w:rsid w:val="00CC1D8E"/>
    <w:rsid w:val="00D13FDD"/>
    <w:rsid w:val="00D351E2"/>
    <w:rsid w:val="00D44546"/>
    <w:rsid w:val="00DC3278"/>
    <w:rsid w:val="00DE00D5"/>
    <w:rsid w:val="00DE68EC"/>
    <w:rsid w:val="00DF7C7D"/>
    <w:rsid w:val="00E16D72"/>
    <w:rsid w:val="00E17B02"/>
    <w:rsid w:val="00E657B3"/>
    <w:rsid w:val="00E728F8"/>
    <w:rsid w:val="00E84F40"/>
    <w:rsid w:val="00EC04E6"/>
    <w:rsid w:val="00ED6F79"/>
    <w:rsid w:val="00ED7399"/>
    <w:rsid w:val="00F241D1"/>
    <w:rsid w:val="00F474A8"/>
    <w:rsid w:val="00F63635"/>
    <w:rsid w:val="00F728FB"/>
    <w:rsid w:val="00F803E3"/>
    <w:rsid w:val="00FB270E"/>
    <w:rsid w:val="00FB6B80"/>
    <w:rsid w:val="00FC2BD4"/>
    <w:rsid w:val="00FD6F3D"/>
    <w:rsid w:val="00FD7F3F"/>
    <w:rsid w:val="00FE4AE5"/>
    <w:rsid w:val="00FF61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before="120"/>
      <w:jc w:val="both"/>
    </w:pPr>
    <w:rPr>
      <w:rFonts w:eastAsia="新宋体"/>
      <w:kern w:val="2"/>
      <w:sz w:val="21"/>
      <w:szCs w:val="24"/>
    </w:rPr>
  </w:style>
  <w:style w:type="paragraph" w:styleId="1">
    <w:name w:val="heading 1"/>
    <w:aliases w:val="H1,SAHeading 1,章,Title1"/>
    <w:basedOn w:val="a"/>
    <w:next w:val="a"/>
    <w:qFormat/>
    <w:pPr>
      <w:keepNext/>
      <w:pageBreakBefore/>
      <w:numPr>
        <w:numId w:val="1"/>
      </w:numPr>
      <w:pBdr>
        <w:bottom w:val="single" w:sz="36" w:space="1" w:color="808080"/>
      </w:pBdr>
      <w:spacing w:after="240"/>
      <w:outlineLvl w:val="0"/>
    </w:pPr>
    <w:rPr>
      <w:rFonts w:ascii="Arial" w:hAnsi="Arial"/>
      <w:b/>
      <w:bCs/>
      <w:kern w:val="44"/>
      <w:sz w:val="36"/>
      <w:szCs w:val="36"/>
    </w:rPr>
  </w:style>
  <w:style w:type="paragraph" w:styleId="2">
    <w:name w:val="heading 2"/>
    <w:aliases w:val="广州标题2,节,H2,Title2,H21,Heading 2 Hidden,Heading 2 CCBS,heading 2,h2,Level 2 Topic Heading,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
    <w:basedOn w:val="1"/>
    <w:next w:val="a"/>
    <w:qFormat/>
    <w:pPr>
      <w:pageBreakBefore w:val="0"/>
      <w:numPr>
        <w:ilvl w:val="1"/>
      </w:numPr>
      <w:pBdr>
        <w:bottom w:val="none" w:sz="0" w:space="0" w:color="auto"/>
      </w:pBdr>
      <w:spacing w:after="60"/>
      <w:outlineLvl w:val="1"/>
    </w:pPr>
    <w:rPr>
      <w:bCs w:val="0"/>
      <w:snapToGrid w:val="0"/>
      <w:kern w:val="0"/>
      <w:sz w:val="32"/>
      <w:szCs w:val="30"/>
    </w:rPr>
  </w:style>
  <w:style w:type="paragraph" w:styleId="3">
    <w:name w:val="heading 3"/>
    <w:aliases w:val="小节,Title3,h3,H3,Map,H31,3rd level,Heading 3 - old,Bold Head,bh"/>
    <w:basedOn w:val="1"/>
    <w:next w:val="a"/>
    <w:qFormat/>
    <w:pPr>
      <w:pageBreakBefore w:val="0"/>
      <w:numPr>
        <w:ilvl w:val="2"/>
      </w:numPr>
      <w:pBdr>
        <w:bottom w:val="none" w:sz="0" w:space="0" w:color="auto"/>
      </w:pBdr>
      <w:spacing w:after="60"/>
      <w:jc w:val="left"/>
      <w:outlineLvl w:val="2"/>
    </w:pPr>
    <w:rPr>
      <w:kern w:val="0"/>
      <w:sz w:val="28"/>
      <w:szCs w:val="20"/>
      <w:lang w:eastAsia="en-US"/>
    </w:rPr>
  </w:style>
  <w:style w:type="paragraph" w:styleId="4">
    <w:name w:val="heading 4"/>
    <w:aliases w:val="广州标题 4"/>
    <w:basedOn w:val="1"/>
    <w:next w:val="a"/>
    <w:qFormat/>
    <w:pPr>
      <w:pageBreakBefore w:val="0"/>
      <w:numPr>
        <w:ilvl w:val="3"/>
      </w:numPr>
      <w:pBdr>
        <w:bottom w:val="none" w:sz="0" w:space="0" w:color="auto"/>
      </w:pBdr>
      <w:spacing w:after="60"/>
      <w:outlineLvl w:val="3"/>
    </w:pPr>
    <w:rPr>
      <w:bCs w:val="0"/>
      <w:sz w:val="24"/>
      <w:szCs w:val="21"/>
    </w:rPr>
  </w:style>
  <w:style w:type="paragraph" w:styleId="5">
    <w:name w:val="heading 5"/>
    <w:basedOn w:val="a"/>
    <w:next w:val="a"/>
    <w:qFormat/>
    <w:pPr>
      <w:keepNext/>
      <w:keepLines/>
      <w:numPr>
        <w:ilvl w:val="4"/>
        <w:numId w:val="1"/>
      </w:numPr>
      <w:spacing w:after="60"/>
      <w:outlineLvl w:val="4"/>
    </w:pPr>
    <w:rPr>
      <w:b/>
      <w:bCs/>
      <w:sz w:val="24"/>
      <w:szCs w:val="28"/>
    </w:rPr>
  </w:style>
  <w:style w:type="paragraph" w:styleId="6">
    <w:name w:val="heading 6"/>
    <w:basedOn w:val="a"/>
    <w:next w:val="a"/>
    <w:qFormat/>
    <w:pPr>
      <w:keepNext/>
      <w:keepLines/>
      <w:numPr>
        <w:ilvl w:val="5"/>
        <w:numId w:val="1"/>
      </w:numPr>
      <w:spacing w:after="60"/>
      <w:outlineLvl w:val="5"/>
    </w:pPr>
    <w:rPr>
      <w:rFonts w:ascii="Arial" w:eastAsia="黑体" w:hAnsi="Arial"/>
      <w:b/>
      <w:bCs/>
      <w:sz w:val="24"/>
    </w:rPr>
  </w:style>
  <w:style w:type="paragraph" w:styleId="7">
    <w:name w:val="heading 7"/>
    <w:basedOn w:val="a"/>
    <w:next w:val="a"/>
    <w:qFormat/>
    <w:pPr>
      <w:keepNext/>
      <w:keepLines/>
      <w:numPr>
        <w:ilvl w:val="6"/>
        <w:numId w:val="1"/>
      </w:numPr>
      <w:spacing w:after="60"/>
      <w:outlineLvl w:val="6"/>
    </w:pPr>
    <w:rPr>
      <w:b/>
      <w:bCs/>
      <w:sz w:val="24"/>
    </w:rPr>
  </w:style>
  <w:style w:type="paragraph" w:styleId="8">
    <w:name w:val="heading 8"/>
    <w:basedOn w:val="a"/>
    <w:next w:val="a"/>
    <w:qFormat/>
    <w:pPr>
      <w:keepNext/>
      <w:keepLines/>
      <w:numPr>
        <w:ilvl w:val="7"/>
        <w:numId w:val="1"/>
      </w:numPr>
      <w:spacing w:after="60"/>
      <w:outlineLvl w:val="7"/>
    </w:pPr>
    <w:rPr>
      <w:rFonts w:ascii="Arial" w:eastAsia="黑体" w:hAnsi="Arial"/>
    </w:rPr>
  </w:style>
  <w:style w:type="paragraph" w:styleId="9">
    <w:name w:val="heading 9"/>
    <w:basedOn w:val="a"/>
    <w:next w:val="a"/>
    <w:qFormat/>
    <w:pPr>
      <w:keepNext/>
      <w:keepLines/>
      <w:numPr>
        <w:ilvl w:val="8"/>
        <w:numId w:val="1"/>
      </w:numPr>
      <w:spacing w:after="60"/>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pPr>
      <w:pBdr>
        <w:bottom w:val="single" w:sz="6" w:space="1" w:color="auto"/>
      </w:pBdr>
      <w:tabs>
        <w:tab w:val="center" w:pos="4153"/>
        <w:tab w:val="right" w:pos="8306"/>
      </w:tabs>
      <w:snapToGrid w:val="0"/>
      <w:spacing w:before="0"/>
      <w:jc w:val="center"/>
    </w:pPr>
    <w:rPr>
      <w:sz w:val="18"/>
      <w:szCs w:val="18"/>
    </w:rPr>
  </w:style>
  <w:style w:type="paragraph" w:styleId="a4">
    <w:name w:val="footer"/>
    <w:aliases w:val="Footer-Even"/>
    <w:basedOn w:val="a"/>
    <w:pPr>
      <w:tabs>
        <w:tab w:val="center" w:pos="4153"/>
        <w:tab w:val="right" w:pos="8306"/>
      </w:tabs>
      <w:snapToGrid w:val="0"/>
      <w:spacing w:before="0"/>
      <w:jc w:val="left"/>
    </w:pPr>
    <w:rPr>
      <w:sz w:val="18"/>
      <w:szCs w:val="18"/>
    </w:rPr>
  </w:style>
  <w:style w:type="paragraph" w:customStyle="1" w:styleId="-">
    <w:name w:val="表格 - 正文"/>
    <w:basedOn w:val="a"/>
    <w:pPr>
      <w:widowControl/>
      <w:tabs>
        <w:tab w:val="left" w:pos="420"/>
      </w:tabs>
      <w:spacing w:before="0"/>
    </w:pPr>
    <w:rPr>
      <w:kern w:val="0"/>
      <w:szCs w:val="20"/>
    </w:rPr>
  </w:style>
  <w:style w:type="paragraph" w:customStyle="1" w:styleId="a5">
    <w:name w:val="题头"/>
    <w:basedOn w:val="1"/>
    <w:next w:val="a"/>
    <w:pPr>
      <w:keepNext w:val="0"/>
      <w:widowControl/>
      <w:pBdr>
        <w:bottom w:val="single" w:sz="36" w:space="3" w:color="808080"/>
      </w:pBdr>
      <w:tabs>
        <w:tab w:val="clear" w:pos="432"/>
        <w:tab w:val="left" w:pos="420"/>
      </w:tabs>
      <w:spacing w:before="0"/>
      <w:outlineLvl w:val="9"/>
    </w:pPr>
    <w:rPr>
      <w:bCs w:val="0"/>
      <w:smallCaps/>
      <w:kern w:val="0"/>
      <w:szCs w:val="20"/>
      <w:lang w:eastAsia="en-US"/>
    </w:rPr>
  </w:style>
  <w:style w:type="paragraph" w:customStyle="1" w:styleId="-0">
    <w:name w:val="表格 - 列头"/>
    <w:basedOn w:val="a"/>
    <w:pPr>
      <w:keepNext/>
      <w:widowControl/>
      <w:tabs>
        <w:tab w:val="left" w:pos="420"/>
      </w:tabs>
      <w:spacing w:before="60" w:after="60"/>
    </w:pPr>
    <w:rPr>
      <w:rFonts w:ascii="Arial" w:hAnsi="Arial"/>
      <w:b/>
      <w:kern w:val="0"/>
      <w:szCs w:val="20"/>
      <w:lang w:eastAsia="en-US"/>
    </w:rPr>
  </w:style>
  <w:style w:type="paragraph" w:styleId="a6">
    <w:name w:val="Document Map"/>
    <w:basedOn w:val="a"/>
    <w:link w:val="Char0"/>
    <w:rsid w:val="00B20D51"/>
    <w:rPr>
      <w:rFonts w:ascii="宋体" w:eastAsia="宋体"/>
      <w:sz w:val="18"/>
      <w:szCs w:val="18"/>
    </w:rPr>
  </w:style>
  <w:style w:type="paragraph" w:customStyle="1" w:styleId="a7">
    <w:name w:val="大标题"/>
    <w:basedOn w:val="a"/>
    <w:next w:val="a"/>
    <w:pPr>
      <w:tabs>
        <w:tab w:val="left" w:pos="420"/>
      </w:tabs>
      <w:jc w:val="right"/>
    </w:pPr>
    <w:rPr>
      <w:rFonts w:ascii="宋体" w:cs="宋体"/>
      <w:b/>
      <w:bCs/>
      <w:snapToGrid w:val="0"/>
      <w:kern w:val="0"/>
      <w:sz w:val="36"/>
      <w:szCs w:val="20"/>
    </w:rPr>
  </w:style>
  <w:style w:type="character" w:styleId="a8">
    <w:name w:val="Hyperlink"/>
    <w:uiPriority w:val="99"/>
    <w:rPr>
      <w:color w:val="0000FF"/>
      <w:sz w:val="21"/>
      <w:u w:val="single"/>
    </w:rPr>
  </w:style>
  <w:style w:type="paragraph" w:customStyle="1" w:styleId="a9">
    <w:name w:val="小标题"/>
    <w:basedOn w:val="a7"/>
    <w:next w:val="a"/>
    <w:rPr>
      <w:sz w:val="28"/>
    </w:rPr>
  </w:style>
  <w:style w:type="paragraph" w:customStyle="1" w:styleId="aa"/>
  <w:style w:type="paragraph" w:customStyle="1" w:styleId="ab">
    <w:basedOn w:val="a"/>
    <w:next w:val="ac"/>
    <w:pPr>
      <w:spacing w:beforeLines="50" w:before="156"/>
      <w:ind w:leftChars="286" w:left="601" w:firstLineChars="200" w:firstLine="480"/>
    </w:pPr>
    <w:rPr>
      <w:rFonts w:ascii="仿宋_GB2312" w:eastAsia="仿宋_GB2312" w:hAnsi="宋体"/>
      <w:sz w:val="24"/>
    </w:rPr>
  </w:style>
  <w:style w:type="paragraph" w:customStyle="1" w:styleId="ad">
    <w:name w:val="首行缩进正文"/>
    <w:basedOn w:val="a"/>
    <w:pPr>
      <w:ind w:firstLine="420"/>
    </w:pPr>
    <w:rPr>
      <w:rFonts w:eastAsia="宋体" w:cs="宋体"/>
      <w:szCs w:val="20"/>
    </w:rPr>
  </w:style>
  <w:style w:type="paragraph" w:styleId="10">
    <w:name w:val="toc 1"/>
    <w:basedOn w:val="a"/>
    <w:next w:val="a"/>
    <w:autoRedefine/>
    <w:uiPriority w:val="39"/>
    <w:pPr>
      <w:jc w:val="left"/>
    </w:pPr>
    <w:rPr>
      <w:b/>
      <w:bCs/>
      <w:caps/>
      <w:snapToGrid w:val="0"/>
      <w:kern w:val="0"/>
      <w:sz w:val="20"/>
      <w:szCs w:val="20"/>
    </w:rPr>
  </w:style>
  <w:style w:type="paragraph" w:styleId="20">
    <w:name w:val="toc 2"/>
    <w:basedOn w:val="a"/>
    <w:next w:val="a"/>
    <w:autoRedefine/>
    <w:uiPriority w:val="39"/>
    <w:pPr>
      <w:ind w:left="210"/>
      <w:jc w:val="left"/>
    </w:pPr>
    <w:rPr>
      <w:smallCaps/>
      <w:snapToGrid w:val="0"/>
      <w:kern w:val="0"/>
      <w:sz w:val="20"/>
      <w:szCs w:val="20"/>
    </w:rPr>
  </w:style>
  <w:style w:type="paragraph" w:styleId="30">
    <w:name w:val="toc 3"/>
    <w:basedOn w:val="a"/>
    <w:next w:val="a"/>
    <w:autoRedefine/>
    <w:uiPriority w:val="39"/>
    <w:pPr>
      <w:ind w:leftChars="400" w:left="84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e">
    <w:name w:val="caption"/>
    <w:basedOn w:val="a"/>
    <w:next w:val="a"/>
    <w:qFormat/>
    <w:pPr>
      <w:spacing w:before="152" w:after="160"/>
      <w:jc w:val="center"/>
    </w:pPr>
    <w:rPr>
      <w:rFonts w:ascii="Arial" w:eastAsia="黑体" w:hAnsi="Arial" w:cs="Arial"/>
      <w:szCs w:val="20"/>
    </w:rPr>
  </w:style>
  <w:style w:type="paragraph" w:customStyle="1" w:styleId="af">
    <w:name w:val="注释文本"/>
    <w:basedOn w:val="a"/>
    <w:next w:val="a"/>
    <w:autoRedefine/>
    <w:rsid w:val="00D13FDD"/>
    <w:pPr>
      <w:tabs>
        <w:tab w:val="left" w:pos="420"/>
      </w:tabs>
      <w:spacing w:line="360" w:lineRule="auto"/>
      <w:ind w:left="765"/>
    </w:pPr>
    <w:rPr>
      <w:color w:val="000000"/>
      <w:kern w:val="0"/>
      <w:szCs w:val="20"/>
    </w:rPr>
  </w:style>
  <w:style w:type="paragraph" w:customStyle="1" w:styleId="af0">
    <w:name w:val="无间距正文"/>
    <w:basedOn w:val="a"/>
    <w:next w:val="a"/>
    <w:pPr>
      <w:spacing w:before="0"/>
    </w:pPr>
    <w:rPr>
      <w:rFonts w:cs="宋体"/>
      <w:szCs w:val="20"/>
    </w:rPr>
  </w:style>
  <w:style w:type="paragraph" w:styleId="ac">
    <w:name w:val="Body Text Indent"/>
    <w:basedOn w:val="a"/>
    <w:pPr>
      <w:spacing w:after="120"/>
      <w:ind w:leftChars="200" w:left="420"/>
    </w:pPr>
  </w:style>
  <w:style w:type="paragraph" w:customStyle="1" w:styleId="left-border">
    <w:name w:val="left-border"/>
    <w:basedOn w:val="a"/>
    <w:pPr>
      <w:widowControl/>
      <w:pBdr>
        <w:left w:val="single" w:sz="12" w:space="3" w:color="auto"/>
      </w:pBdr>
      <w:spacing w:before="0"/>
      <w:ind w:left="1138"/>
      <w:jc w:val="left"/>
    </w:pPr>
    <w:rPr>
      <w:rFonts w:ascii="Times" w:eastAsia="宋体" w:hAnsi="Times"/>
      <w:kern w:val="0"/>
      <w:sz w:val="24"/>
      <w:szCs w:val="20"/>
      <w:lang w:eastAsia="en-US"/>
    </w:rPr>
  </w:style>
  <w:style w:type="paragraph" w:customStyle="1" w:styleId="Default">
    <w:name w:val="Default"/>
    <w:pPr>
      <w:widowControl w:val="0"/>
      <w:autoSpaceDE w:val="0"/>
      <w:autoSpaceDN w:val="0"/>
      <w:adjustRightInd w:val="0"/>
    </w:pPr>
    <w:rPr>
      <w:color w:val="000000"/>
      <w:sz w:val="24"/>
      <w:szCs w:val="24"/>
    </w:rPr>
  </w:style>
  <w:style w:type="character" w:customStyle="1" w:styleId="Char0">
    <w:name w:val="文档结构图 Char"/>
    <w:link w:val="a6"/>
    <w:rsid w:val="00B20D51"/>
    <w:rPr>
      <w:rFonts w:ascii="宋体"/>
      <w:kern w:val="2"/>
      <w:sz w:val="18"/>
      <w:szCs w:val="18"/>
    </w:rPr>
  </w:style>
  <w:style w:type="paragraph" w:customStyle="1" w:styleId="Heading31">
    <w:name w:val="Heading 31"/>
    <w:basedOn w:val="Default"/>
    <w:next w:val="Default"/>
    <w:pPr>
      <w:spacing w:before="140"/>
    </w:pPr>
    <w:rPr>
      <w:rFonts w:ascii="Arial" w:hAnsi="Arial"/>
      <w:color w:val="auto"/>
    </w:rPr>
  </w:style>
  <w:style w:type="paragraph" w:customStyle="1" w:styleId="Heading41">
    <w:name w:val="Heading 41"/>
    <w:basedOn w:val="Default"/>
    <w:next w:val="Default"/>
    <w:pPr>
      <w:spacing w:before="140"/>
    </w:pPr>
    <w:rPr>
      <w:rFonts w:ascii="Arial" w:hAnsi="Arial"/>
      <w:color w:val="auto"/>
    </w:rPr>
  </w:style>
  <w:style w:type="paragraph" w:customStyle="1" w:styleId="Heading51">
    <w:name w:val="Heading 51"/>
    <w:basedOn w:val="Default"/>
    <w:next w:val="Default"/>
    <w:pPr>
      <w:spacing w:before="220" w:after="220"/>
    </w:pPr>
    <w:rPr>
      <w:rFonts w:ascii="Arial" w:hAnsi="Arial"/>
      <w:color w:val="auto"/>
    </w:rPr>
  </w:style>
  <w:style w:type="paragraph" w:customStyle="1" w:styleId="List-Bulleted">
    <w:name w:val="List - Bulleted"/>
    <w:basedOn w:val="a"/>
    <w:pPr>
      <w:widowControl/>
      <w:overflowPunct w:val="0"/>
      <w:autoSpaceDE w:val="0"/>
      <w:autoSpaceDN w:val="0"/>
      <w:adjustRightInd w:val="0"/>
      <w:spacing w:before="0" w:after="120"/>
      <w:ind w:left="360" w:hanging="360"/>
      <w:textAlignment w:val="baseline"/>
    </w:pPr>
    <w:rPr>
      <w:rFonts w:eastAsia="宋体"/>
      <w:kern w:val="0"/>
      <w:sz w:val="20"/>
      <w:szCs w:val="20"/>
    </w:rPr>
  </w:style>
  <w:style w:type="paragraph" w:styleId="af1">
    <w:name w:val="Body Text"/>
    <w:basedOn w:val="a"/>
    <w:pPr>
      <w:spacing w:after="120"/>
    </w:pPr>
  </w:style>
  <w:style w:type="paragraph" w:customStyle="1" w:styleId="szq">
    <w:name w:val="szq正文"/>
    <w:basedOn w:val="a"/>
    <w:link w:val="szqChar"/>
    <w:autoRedefine/>
    <w:rsid w:val="00AB602C"/>
    <w:pPr>
      <w:spacing w:beforeLines="50" w:afterLines="50" w:after="120" w:line="300" w:lineRule="auto"/>
      <w:ind w:firstLineChars="200" w:firstLine="480"/>
    </w:pPr>
    <w:rPr>
      <w:rFonts w:eastAsia="宋体"/>
      <w:sz w:val="24"/>
      <w:lang w:val="x-none" w:eastAsia="x-none"/>
    </w:rPr>
  </w:style>
  <w:style w:type="character" w:customStyle="1" w:styleId="szqChar">
    <w:name w:val="szq正文 Char"/>
    <w:link w:val="szq"/>
    <w:rsid w:val="00AB602C"/>
    <w:rPr>
      <w:kern w:val="2"/>
      <w:sz w:val="24"/>
      <w:szCs w:val="24"/>
      <w:lang w:val="x-none" w:eastAsia="x-none"/>
    </w:rPr>
  </w:style>
  <w:style w:type="paragraph" w:styleId="af2">
    <w:name w:val="List Paragraph"/>
    <w:basedOn w:val="a"/>
    <w:uiPriority w:val="34"/>
    <w:qFormat/>
    <w:rsid w:val="00AF2B0E"/>
    <w:pPr>
      <w:ind w:firstLineChars="200" w:firstLine="420"/>
    </w:pPr>
  </w:style>
  <w:style w:type="character" w:customStyle="1" w:styleId="apple-converted-space">
    <w:name w:val="apple-converted-space"/>
    <w:basedOn w:val="a0"/>
    <w:rsid w:val="00335B35"/>
  </w:style>
  <w:style w:type="paragraph" w:styleId="af3">
    <w:name w:val="Subtitle"/>
    <w:basedOn w:val="a"/>
    <w:next w:val="a"/>
    <w:link w:val="Char1"/>
    <w:qFormat/>
    <w:rsid w:val="00335B3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Char1">
    <w:name w:val="副标题 Char"/>
    <w:basedOn w:val="a0"/>
    <w:link w:val="af3"/>
    <w:rsid w:val="00335B35"/>
    <w:rPr>
      <w:rFonts w:asciiTheme="minorHAnsi" w:eastAsiaTheme="minorEastAsia" w:hAnsiTheme="minorHAnsi" w:cstheme="minorBidi"/>
      <w:color w:val="5A5A5A" w:themeColor="text1" w:themeTint="A5"/>
      <w:spacing w:val="15"/>
      <w:kern w:val="2"/>
      <w:sz w:val="22"/>
      <w:szCs w:val="22"/>
    </w:rPr>
  </w:style>
  <w:style w:type="paragraph" w:styleId="af4">
    <w:name w:val="Balloon Text"/>
    <w:basedOn w:val="a"/>
    <w:link w:val="Char2"/>
    <w:rsid w:val="00E84F40"/>
    <w:pPr>
      <w:spacing w:before="0"/>
    </w:pPr>
    <w:rPr>
      <w:sz w:val="18"/>
      <w:szCs w:val="18"/>
    </w:rPr>
  </w:style>
  <w:style w:type="character" w:customStyle="1" w:styleId="Char2">
    <w:name w:val="批注框文本 Char"/>
    <w:basedOn w:val="a0"/>
    <w:link w:val="af4"/>
    <w:rsid w:val="00E84F40"/>
    <w:rPr>
      <w:rFonts w:eastAsia="新宋体"/>
      <w:kern w:val="2"/>
      <w:sz w:val="18"/>
      <w:szCs w:val="18"/>
    </w:rPr>
  </w:style>
  <w:style w:type="character" w:customStyle="1" w:styleId="Char">
    <w:name w:val="页眉 Char"/>
    <w:link w:val="a3"/>
    <w:rsid w:val="00E84F40"/>
    <w:rPr>
      <w:rFonts w:eastAsia="新宋体"/>
      <w:kern w:val="2"/>
      <w:sz w:val="18"/>
      <w:szCs w:val="18"/>
    </w:rPr>
  </w:style>
  <w:style w:type="paragraph" w:styleId="40">
    <w:name w:val="toc 4"/>
    <w:basedOn w:val="a"/>
    <w:next w:val="a"/>
    <w:autoRedefine/>
    <w:uiPriority w:val="39"/>
    <w:unhideWhenUsed/>
    <w:rsid w:val="00DC3278"/>
    <w:pPr>
      <w:spacing w:before="0"/>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C3278"/>
    <w:pPr>
      <w:spacing w:before="0"/>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C3278"/>
    <w:pPr>
      <w:spacing w:before="0"/>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C3278"/>
    <w:pPr>
      <w:spacing w:before="0"/>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C3278"/>
    <w:pPr>
      <w:spacing w:before="0"/>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C3278"/>
    <w:pPr>
      <w:spacing w:before="0"/>
      <w:ind w:leftChars="1600" w:left="3360"/>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before="120"/>
      <w:jc w:val="both"/>
    </w:pPr>
    <w:rPr>
      <w:rFonts w:eastAsia="新宋体"/>
      <w:kern w:val="2"/>
      <w:sz w:val="21"/>
      <w:szCs w:val="24"/>
    </w:rPr>
  </w:style>
  <w:style w:type="paragraph" w:styleId="1">
    <w:name w:val="heading 1"/>
    <w:aliases w:val="H1,SAHeading 1,章,Title1"/>
    <w:basedOn w:val="a"/>
    <w:next w:val="a"/>
    <w:qFormat/>
    <w:pPr>
      <w:keepNext/>
      <w:pageBreakBefore/>
      <w:numPr>
        <w:numId w:val="1"/>
      </w:numPr>
      <w:pBdr>
        <w:bottom w:val="single" w:sz="36" w:space="1" w:color="808080"/>
      </w:pBdr>
      <w:spacing w:after="240"/>
      <w:outlineLvl w:val="0"/>
    </w:pPr>
    <w:rPr>
      <w:rFonts w:ascii="Arial" w:hAnsi="Arial"/>
      <w:b/>
      <w:bCs/>
      <w:kern w:val="44"/>
      <w:sz w:val="36"/>
      <w:szCs w:val="36"/>
    </w:rPr>
  </w:style>
  <w:style w:type="paragraph" w:styleId="2">
    <w:name w:val="heading 2"/>
    <w:aliases w:val="广州标题2,节,H2,Title2,H21,Heading 2 Hidden,Heading 2 CCBS,heading 2,h2,Level 2 Topic Heading,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
    <w:basedOn w:val="1"/>
    <w:next w:val="a"/>
    <w:qFormat/>
    <w:pPr>
      <w:pageBreakBefore w:val="0"/>
      <w:numPr>
        <w:ilvl w:val="1"/>
      </w:numPr>
      <w:pBdr>
        <w:bottom w:val="none" w:sz="0" w:space="0" w:color="auto"/>
      </w:pBdr>
      <w:spacing w:after="60"/>
      <w:outlineLvl w:val="1"/>
    </w:pPr>
    <w:rPr>
      <w:bCs w:val="0"/>
      <w:snapToGrid w:val="0"/>
      <w:kern w:val="0"/>
      <w:sz w:val="32"/>
      <w:szCs w:val="30"/>
    </w:rPr>
  </w:style>
  <w:style w:type="paragraph" w:styleId="3">
    <w:name w:val="heading 3"/>
    <w:aliases w:val="小节,Title3,h3,H3,Map,H31,3rd level,Heading 3 - old,Bold Head,bh"/>
    <w:basedOn w:val="1"/>
    <w:next w:val="a"/>
    <w:qFormat/>
    <w:pPr>
      <w:pageBreakBefore w:val="0"/>
      <w:numPr>
        <w:ilvl w:val="2"/>
      </w:numPr>
      <w:pBdr>
        <w:bottom w:val="none" w:sz="0" w:space="0" w:color="auto"/>
      </w:pBdr>
      <w:spacing w:after="60"/>
      <w:jc w:val="left"/>
      <w:outlineLvl w:val="2"/>
    </w:pPr>
    <w:rPr>
      <w:kern w:val="0"/>
      <w:sz w:val="28"/>
      <w:szCs w:val="20"/>
      <w:lang w:eastAsia="en-US"/>
    </w:rPr>
  </w:style>
  <w:style w:type="paragraph" w:styleId="4">
    <w:name w:val="heading 4"/>
    <w:aliases w:val="广州标题 4"/>
    <w:basedOn w:val="1"/>
    <w:next w:val="a"/>
    <w:qFormat/>
    <w:pPr>
      <w:pageBreakBefore w:val="0"/>
      <w:numPr>
        <w:ilvl w:val="3"/>
      </w:numPr>
      <w:pBdr>
        <w:bottom w:val="none" w:sz="0" w:space="0" w:color="auto"/>
      </w:pBdr>
      <w:spacing w:after="60"/>
      <w:outlineLvl w:val="3"/>
    </w:pPr>
    <w:rPr>
      <w:bCs w:val="0"/>
      <w:sz w:val="24"/>
      <w:szCs w:val="21"/>
    </w:rPr>
  </w:style>
  <w:style w:type="paragraph" w:styleId="5">
    <w:name w:val="heading 5"/>
    <w:basedOn w:val="a"/>
    <w:next w:val="a"/>
    <w:qFormat/>
    <w:pPr>
      <w:keepNext/>
      <w:keepLines/>
      <w:numPr>
        <w:ilvl w:val="4"/>
        <w:numId w:val="1"/>
      </w:numPr>
      <w:spacing w:after="60"/>
      <w:outlineLvl w:val="4"/>
    </w:pPr>
    <w:rPr>
      <w:b/>
      <w:bCs/>
      <w:sz w:val="24"/>
      <w:szCs w:val="28"/>
    </w:rPr>
  </w:style>
  <w:style w:type="paragraph" w:styleId="6">
    <w:name w:val="heading 6"/>
    <w:basedOn w:val="a"/>
    <w:next w:val="a"/>
    <w:qFormat/>
    <w:pPr>
      <w:keepNext/>
      <w:keepLines/>
      <w:numPr>
        <w:ilvl w:val="5"/>
        <w:numId w:val="1"/>
      </w:numPr>
      <w:spacing w:after="60"/>
      <w:outlineLvl w:val="5"/>
    </w:pPr>
    <w:rPr>
      <w:rFonts w:ascii="Arial" w:eastAsia="黑体" w:hAnsi="Arial"/>
      <w:b/>
      <w:bCs/>
      <w:sz w:val="24"/>
    </w:rPr>
  </w:style>
  <w:style w:type="paragraph" w:styleId="7">
    <w:name w:val="heading 7"/>
    <w:basedOn w:val="a"/>
    <w:next w:val="a"/>
    <w:qFormat/>
    <w:pPr>
      <w:keepNext/>
      <w:keepLines/>
      <w:numPr>
        <w:ilvl w:val="6"/>
        <w:numId w:val="1"/>
      </w:numPr>
      <w:spacing w:after="60"/>
      <w:outlineLvl w:val="6"/>
    </w:pPr>
    <w:rPr>
      <w:b/>
      <w:bCs/>
      <w:sz w:val="24"/>
    </w:rPr>
  </w:style>
  <w:style w:type="paragraph" w:styleId="8">
    <w:name w:val="heading 8"/>
    <w:basedOn w:val="a"/>
    <w:next w:val="a"/>
    <w:qFormat/>
    <w:pPr>
      <w:keepNext/>
      <w:keepLines/>
      <w:numPr>
        <w:ilvl w:val="7"/>
        <w:numId w:val="1"/>
      </w:numPr>
      <w:spacing w:after="60"/>
      <w:outlineLvl w:val="7"/>
    </w:pPr>
    <w:rPr>
      <w:rFonts w:ascii="Arial" w:eastAsia="黑体" w:hAnsi="Arial"/>
    </w:rPr>
  </w:style>
  <w:style w:type="paragraph" w:styleId="9">
    <w:name w:val="heading 9"/>
    <w:basedOn w:val="a"/>
    <w:next w:val="a"/>
    <w:qFormat/>
    <w:pPr>
      <w:keepNext/>
      <w:keepLines/>
      <w:numPr>
        <w:ilvl w:val="8"/>
        <w:numId w:val="1"/>
      </w:numPr>
      <w:spacing w:after="60"/>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pPr>
      <w:pBdr>
        <w:bottom w:val="single" w:sz="6" w:space="1" w:color="auto"/>
      </w:pBdr>
      <w:tabs>
        <w:tab w:val="center" w:pos="4153"/>
        <w:tab w:val="right" w:pos="8306"/>
      </w:tabs>
      <w:snapToGrid w:val="0"/>
      <w:spacing w:before="0"/>
      <w:jc w:val="center"/>
    </w:pPr>
    <w:rPr>
      <w:sz w:val="18"/>
      <w:szCs w:val="18"/>
    </w:rPr>
  </w:style>
  <w:style w:type="paragraph" w:styleId="a4">
    <w:name w:val="footer"/>
    <w:aliases w:val="Footer-Even"/>
    <w:basedOn w:val="a"/>
    <w:pPr>
      <w:tabs>
        <w:tab w:val="center" w:pos="4153"/>
        <w:tab w:val="right" w:pos="8306"/>
      </w:tabs>
      <w:snapToGrid w:val="0"/>
      <w:spacing w:before="0"/>
      <w:jc w:val="left"/>
    </w:pPr>
    <w:rPr>
      <w:sz w:val="18"/>
      <w:szCs w:val="18"/>
    </w:rPr>
  </w:style>
  <w:style w:type="paragraph" w:customStyle="1" w:styleId="-">
    <w:name w:val="表格 - 正文"/>
    <w:basedOn w:val="a"/>
    <w:pPr>
      <w:widowControl/>
      <w:tabs>
        <w:tab w:val="left" w:pos="420"/>
      </w:tabs>
      <w:spacing w:before="0"/>
    </w:pPr>
    <w:rPr>
      <w:kern w:val="0"/>
      <w:szCs w:val="20"/>
    </w:rPr>
  </w:style>
  <w:style w:type="paragraph" w:customStyle="1" w:styleId="a5">
    <w:name w:val="题头"/>
    <w:basedOn w:val="1"/>
    <w:next w:val="a"/>
    <w:pPr>
      <w:keepNext w:val="0"/>
      <w:widowControl/>
      <w:pBdr>
        <w:bottom w:val="single" w:sz="36" w:space="3" w:color="808080"/>
      </w:pBdr>
      <w:tabs>
        <w:tab w:val="clear" w:pos="432"/>
        <w:tab w:val="left" w:pos="420"/>
      </w:tabs>
      <w:spacing w:before="0"/>
      <w:outlineLvl w:val="9"/>
    </w:pPr>
    <w:rPr>
      <w:bCs w:val="0"/>
      <w:smallCaps/>
      <w:kern w:val="0"/>
      <w:szCs w:val="20"/>
      <w:lang w:eastAsia="en-US"/>
    </w:rPr>
  </w:style>
  <w:style w:type="paragraph" w:customStyle="1" w:styleId="-0">
    <w:name w:val="表格 - 列头"/>
    <w:basedOn w:val="a"/>
    <w:pPr>
      <w:keepNext/>
      <w:widowControl/>
      <w:tabs>
        <w:tab w:val="left" w:pos="420"/>
      </w:tabs>
      <w:spacing w:before="60" w:after="60"/>
    </w:pPr>
    <w:rPr>
      <w:rFonts w:ascii="Arial" w:hAnsi="Arial"/>
      <w:b/>
      <w:kern w:val="0"/>
      <w:szCs w:val="20"/>
      <w:lang w:eastAsia="en-US"/>
    </w:rPr>
  </w:style>
  <w:style w:type="paragraph" w:styleId="a6">
    <w:name w:val="Document Map"/>
    <w:basedOn w:val="a"/>
    <w:link w:val="Char0"/>
    <w:rsid w:val="00B20D51"/>
    <w:rPr>
      <w:rFonts w:ascii="宋体" w:eastAsia="宋体"/>
      <w:sz w:val="18"/>
      <w:szCs w:val="18"/>
    </w:rPr>
  </w:style>
  <w:style w:type="paragraph" w:customStyle="1" w:styleId="a7">
    <w:name w:val="大标题"/>
    <w:basedOn w:val="a"/>
    <w:next w:val="a"/>
    <w:pPr>
      <w:tabs>
        <w:tab w:val="left" w:pos="420"/>
      </w:tabs>
      <w:jc w:val="right"/>
    </w:pPr>
    <w:rPr>
      <w:rFonts w:ascii="宋体" w:cs="宋体"/>
      <w:b/>
      <w:bCs/>
      <w:snapToGrid w:val="0"/>
      <w:kern w:val="0"/>
      <w:sz w:val="36"/>
      <w:szCs w:val="20"/>
    </w:rPr>
  </w:style>
  <w:style w:type="character" w:styleId="a8">
    <w:name w:val="Hyperlink"/>
    <w:uiPriority w:val="99"/>
    <w:rPr>
      <w:color w:val="0000FF"/>
      <w:sz w:val="21"/>
      <w:u w:val="single"/>
    </w:rPr>
  </w:style>
  <w:style w:type="paragraph" w:customStyle="1" w:styleId="a9">
    <w:name w:val="小标题"/>
    <w:basedOn w:val="a7"/>
    <w:next w:val="a"/>
    <w:rPr>
      <w:sz w:val="28"/>
    </w:rPr>
  </w:style>
  <w:style w:type="paragraph" w:customStyle="1" w:styleId="aa"/>
  <w:style w:type="paragraph" w:customStyle="1" w:styleId="ab">
    <w:basedOn w:val="a"/>
    <w:next w:val="ac"/>
    <w:pPr>
      <w:spacing w:beforeLines="50" w:before="156"/>
      <w:ind w:leftChars="286" w:left="601" w:firstLineChars="200" w:firstLine="480"/>
    </w:pPr>
    <w:rPr>
      <w:rFonts w:ascii="仿宋_GB2312" w:eastAsia="仿宋_GB2312" w:hAnsi="宋体"/>
      <w:sz w:val="24"/>
    </w:rPr>
  </w:style>
  <w:style w:type="paragraph" w:customStyle="1" w:styleId="ad">
    <w:name w:val="首行缩进正文"/>
    <w:basedOn w:val="a"/>
    <w:pPr>
      <w:ind w:firstLine="420"/>
    </w:pPr>
    <w:rPr>
      <w:rFonts w:eastAsia="宋体" w:cs="宋体"/>
      <w:szCs w:val="20"/>
    </w:rPr>
  </w:style>
  <w:style w:type="paragraph" w:styleId="10">
    <w:name w:val="toc 1"/>
    <w:basedOn w:val="a"/>
    <w:next w:val="a"/>
    <w:autoRedefine/>
    <w:uiPriority w:val="39"/>
    <w:pPr>
      <w:jc w:val="left"/>
    </w:pPr>
    <w:rPr>
      <w:b/>
      <w:bCs/>
      <w:caps/>
      <w:snapToGrid w:val="0"/>
      <w:kern w:val="0"/>
      <w:sz w:val="20"/>
      <w:szCs w:val="20"/>
    </w:rPr>
  </w:style>
  <w:style w:type="paragraph" w:styleId="20">
    <w:name w:val="toc 2"/>
    <w:basedOn w:val="a"/>
    <w:next w:val="a"/>
    <w:autoRedefine/>
    <w:uiPriority w:val="39"/>
    <w:pPr>
      <w:ind w:left="210"/>
      <w:jc w:val="left"/>
    </w:pPr>
    <w:rPr>
      <w:smallCaps/>
      <w:snapToGrid w:val="0"/>
      <w:kern w:val="0"/>
      <w:sz w:val="20"/>
      <w:szCs w:val="20"/>
    </w:rPr>
  </w:style>
  <w:style w:type="paragraph" w:styleId="30">
    <w:name w:val="toc 3"/>
    <w:basedOn w:val="a"/>
    <w:next w:val="a"/>
    <w:autoRedefine/>
    <w:uiPriority w:val="39"/>
    <w:pPr>
      <w:ind w:leftChars="400" w:left="84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e">
    <w:name w:val="caption"/>
    <w:basedOn w:val="a"/>
    <w:next w:val="a"/>
    <w:qFormat/>
    <w:pPr>
      <w:spacing w:before="152" w:after="160"/>
      <w:jc w:val="center"/>
    </w:pPr>
    <w:rPr>
      <w:rFonts w:ascii="Arial" w:eastAsia="黑体" w:hAnsi="Arial" w:cs="Arial"/>
      <w:szCs w:val="20"/>
    </w:rPr>
  </w:style>
  <w:style w:type="paragraph" w:customStyle="1" w:styleId="af">
    <w:name w:val="注释文本"/>
    <w:basedOn w:val="a"/>
    <w:next w:val="a"/>
    <w:autoRedefine/>
    <w:rsid w:val="00D13FDD"/>
    <w:pPr>
      <w:tabs>
        <w:tab w:val="left" w:pos="420"/>
      </w:tabs>
      <w:spacing w:line="360" w:lineRule="auto"/>
      <w:ind w:left="765"/>
    </w:pPr>
    <w:rPr>
      <w:color w:val="000000"/>
      <w:kern w:val="0"/>
      <w:szCs w:val="20"/>
    </w:rPr>
  </w:style>
  <w:style w:type="paragraph" w:customStyle="1" w:styleId="af0">
    <w:name w:val="无间距正文"/>
    <w:basedOn w:val="a"/>
    <w:next w:val="a"/>
    <w:pPr>
      <w:spacing w:before="0"/>
    </w:pPr>
    <w:rPr>
      <w:rFonts w:cs="宋体"/>
      <w:szCs w:val="20"/>
    </w:rPr>
  </w:style>
  <w:style w:type="paragraph" w:styleId="ac">
    <w:name w:val="Body Text Indent"/>
    <w:basedOn w:val="a"/>
    <w:pPr>
      <w:spacing w:after="120"/>
      <w:ind w:leftChars="200" w:left="420"/>
    </w:pPr>
  </w:style>
  <w:style w:type="paragraph" w:customStyle="1" w:styleId="left-border">
    <w:name w:val="left-border"/>
    <w:basedOn w:val="a"/>
    <w:pPr>
      <w:widowControl/>
      <w:pBdr>
        <w:left w:val="single" w:sz="12" w:space="3" w:color="auto"/>
      </w:pBdr>
      <w:spacing w:before="0"/>
      <w:ind w:left="1138"/>
      <w:jc w:val="left"/>
    </w:pPr>
    <w:rPr>
      <w:rFonts w:ascii="Times" w:eastAsia="宋体" w:hAnsi="Times"/>
      <w:kern w:val="0"/>
      <w:sz w:val="24"/>
      <w:szCs w:val="20"/>
      <w:lang w:eastAsia="en-US"/>
    </w:rPr>
  </w:style>
  <w:style w:type="paragraph" w:customStyle="1" w:styleId="Default">
    <w:name w:val="Default"/>
    <w:pPr>
      <w:widowControl w:val="0"/>
      <w:autoSpaceDE w:val="0"/>
      <w:autoSpaceDN w:val="0"/>
      <w:adjustRightInd w:val="0"/>
    </w:pPr>
    <w:rPr>
      <w:color w:val="000000"/>
      <w:sz w:val="24"/>
      <w:szCs w:val="24"/>
    </w:rPr>
  </w:style>
  <w:style w:type="character" w:customStyle="1" w:styleId="Char0">
    <w:name w:val="文档结构图 Char"/>
    <w:link w:val="a6"/>
    <w:rsid w:val="00B20D51"/>
    <w:rPr>
      <w:rFonts w:ascii="宋体"/>
      <w:kern w:val="2"/>
      <w:sz w:val="18"/>
      <w:szCs w:val="18"/>
    </w:rPr>
  </w:style>
  <w:style w:type="paragraph" w:customStyle="1" w:styleId="Heading31">
    <w:name w:val="Heading 31"/>
    <w:basedOn w:val="Default"/>
    <w:next w:val="Default"/>
    <w:pPr>
      <w:spacing w:before="140"/>
    </w:pPr>
    <w:rPr>
      <w:rFonts w:ascii="Arial" w:hAnsi="Arial"/>
      <w:color w:val="auto"/>
    </w:rPr>
  </w:style>
  <w:style w:type="paragraph" w:customStyle="1" w:styleId="Heading41">
    <w:name w:val="Heading 41"/>
    <w:basedOn w:val="Default"/>
    <w:next w:val="Default"/>
    <w:pPr>
      <w:spacing w:before="140"/>
    </w:pPr>
    <w:rPr>
      <w:rFonts w:ascii="Arial" w:hAnsi="Arial"/>
      <w:color w:val="auto"/>
    </w:rPr>
  </w:style>
  <w:style w:type="paragraph" w:customStyle="1" w:styleId="Heading51">
    <w:name w:val="Heading 51"/>
    <w:basedOn w:val="Default"/>
    <w:next w:val="Default"/>
    <w:pPr>
      <w:spacing w:before="220" w:after="220"/>
    </w:pPr>
    <w:rPr>
      <w:rFonts w:ascii="Arial" w:hAnsi="Arial"/>
      <w:color w:val="auto"/>
    </w:rPr>
  </w:style>
  <w:style w:type="paragraph" w:customStyle="1" w:styleId="List-Bulleted">
    <w:name w:val="List - Bulleted"/>
    <w:basedOn w:val="a"/>
    <w:pPr>
      <w:widowControl/>
      <w:overflowPunct w:val="0"/>
      <w:autoSpaceDE w:val="0"/>
      <w:autoSpaceDN w:val="0"/>
      <w:adjustRightInd w:val="0"/>
      <w:spacing w:before="0" w:after="120"/>
      <w:ind w:left="360" w:hanging="360"/>
      <w:textAlignment w:val="baseline"/>
    </w:pPr>
    <w:rPr>
      <w:rFonts w:eastAsia="宋体"/>
      <w:kern w:val="0"/>
      <w:sz w:val="20"/>
      <w:szCs w:val="20"/>
    </w:rPr>
  </w:style>
  <w:style w:type="paragraph" w:styleId="af1">
    <w:name w:val="Body Text"/>
    <w:basedOn w:val="a"/>
    <w:pPr>
      <w:spacing w:after="120"/>
    </w:pPr>
  </w:style>
  <w:style w:type="paragraph" w:customStyle="1" w:styleId="szq">
    <w:name w:val="szq正文"/>
    <w:basedOn w:val="a"/>
    <w:link w:val="szqChar"/>
    <w:autoRedefine/>
    <w:rsid w:val="00AB602C"/>
    <w:pPr>
      <w:spacing w:beforeLines="50" w:afterLines="50" w:after="120" w:line="300" w:lineRule="auto"/>
      <w:ind w:firstLineChars="200" w:firstLine="480"/>
    </w:pPr>
    <w:rPr>
      <w:rFonts w:eastAsia="宋体"/>
      <w:sz w:val="24"/>
      <w:lang w:val="x-none" w:eastAsia="x-none"/>
    </w:rPr>
  </w:style>
  <w:style w:type="character" w:customStyle="1" w:styleId="szqChar">
    <w:name w:val="szq正文 Char"/>
    <w:link w:val="szq"/>
    <w:rsid w:val="00AB602C"/>
    <w:rPr>
      <w:kern w:val="2"/>
      <w:sz w:val="24"/>
      <w:szCs w:val="24"/>
      <w:lang w:val="x-none" w:eastAsia="x-none"/>
    </w:rPr>
  </w:style>
  <w:style w:type="paragraph" w:styleId="af2">
    <w:name w:val="List Paragraph"/>
    <w:basedOn w:val="a"/>
    <w:uiPriority w:val="34"/>
    <w:qFormat/>
    <w:rsid w:val="00AF2B0E"/>
    <w:pPr>
      <w:ind w:firstLineChars="200" w:firstLine="420"/>
    </w:pPr>
  </w:style>
  <w:style w:type="character" w:customStyle="1" w:styleId="apple-converted-space">
    <w:name w:val="apple-converted-space"/>
    <w:basedOn w:val="a0"/>
    <w:rsid w:val="00335B35"/>
  </w:style>
  <w:style w:type="paragraph" w:styleId="af3">
    <w:name w:val="Subtitle"/>
    <w:basedOn w:val="a"/>
    <w:next w:val="a"/>
    <w:link w:val="Char1"/>
    <w:qFormat/>
    <w:rsid w:val="00335B3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Char1">
    <w:name w:val="副标题 Char"/>
    <w:basedOn w:val="a0"/>
    <w:link w:val="af3"/>
    <w:rsid w:val="00335B35"/>
    <w:rPr>
      <w:rFonts w:asciiTheme="minorHAnsi" w:eastAsiaTheme="minorEastAsia" w:hAnsiTheme="minorHAnsi" w:cstheme="minorBidi"/>
      <w:color w:val="5A5A5A" w:themeColor="text1" w:themeTint="A5"/>
      <w:spacing w:val="15"/>
      <w:kern w:val="2"/>
      <w:sz w:val="22"/>
      <w:szCs w:val="22"/>
    </w:rPr>
  </w:style>
  <w:style w:type="paragraph" w:styleId="af4">
    <w:name w:val="Balloon Text"/>
    <w:basedOn w:val="a"/>
    <w:link w:val="Char2"/>
    <w:rsid w:val="00E84F40"/>
    <w:pPr>
      <w:spacing w:before="0"/>
    </w:pPr>
    <w:rPr>
      <w:sz w:val="18"/>
      <w:szCs w:val="18"/>
    </w:rPr>
  </w:style>
  <w:style w:type="character" w:customStyle="1" w:styleId="Char2">
    <w:name w:val="批注框文本 Char"/>
    <w:basedOn w:val="a0"/>
    <w:link w:val="af4"/>
    <w:rsid w:val="00E84F40"/>
    <w:rPr>
      <w:rFonts w:eastAsia="新宋体"/>
      <w:kern w:val="2"/>
      <w:sz w:val="18"/>
      <w:szCs w:val="18"/>
    </w:rPr>
  </w:style>
  <w:style w:type="character" w:customStyle="1" w:styleId="Char">
    <w:name w:val="页眉 Char"/>
    <w:link w:val="a3"/>
    <w:rsid w:val="00E84F40"/>
    <w:rPr>
      <w:rFonts w:eastAsia="新宋体"/>
      <w:kern w:val="2"/>
      <w:sz w:val="18"/>
      <w:szCs w:val="18"/>
    </w:rPr>
  </w:style>
  <w:style w:type="paragraph" w:styleId="40">
    <w:name w:val="toc 4"/>
    <w:basedOn w:val="a"/>
    <w:next w:val="a"/>
    <w:autoRedefine/>
    <w:uiPriority w:val="39"/>
    <w:unhideWhenUsed/>
    <w:rsid w:val="00DC3278"/>
    <w:pPr>
      <w:spacing w:before="0"/>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rsid w:val="00DC3278"/>
    <w:pPr>
      <w:spacing w:before="0"/>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rsid w:val="00DC3278"/>
    <w:pPr>
      <w:spacing w:before="0"/>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DC3278"/>
    <w:pPr>
      <w:spacing w:before="0"/>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DC3278"/>
    <w:pPr>
      <w:spacing w:before="0"/>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DC3278"/>
    <w:pPr>
      <w:spacing w:before="0"/>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2584467">
      <w:bodyDiv w:val="1"/>
      <w:marLeft w:val="0"/>
      <w:marRight w:val="0"/>
      <w:marTop w:val="0"/>
      <w:marBottom w:val="0"/>
      <w:divBdr>
        <w:top w:val="none" w:sz="0" w:space="0" w:color="auto"/>
        <w:left w:val="none" w:sz="0" w:space="0" w:color="auto"/>
        <w:bottom w:val="none" w:sz="0" w:space="0" w:color="auto"/>
        <w:right w:val="none" w:sz="0" w:space="0" w:color="auto"/>
      </w:divBdr>
    </w:div>
    <w:div w:id="197925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microsoft.com/office/2007/relationships/stylesWithEffects" Target="stylesWithEffect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baike.baidu.com/view/43111.ht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baike.baidu.com/view/6455260.ht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40</Pages>
  <Words>2628</Words>
  <Characters>14983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软件概要设计报告</vt:lpstr>
    </vt:vector>
  </TitlesOfParts>
  <Company>青岛海信网络科技股份有限公司</Company>
  <LinksUpToDate>false</LinksUpToDate>
  <CharactersWithSpaces>17576</CharactersWithSpaces>
  <SharedDoc>false</SharedDoc>
  <HLinks>
    <vt:vector size="432" baseType="variant">
      <vt:variant>
        <vt:i4>5308420</vt:i4>
      </vt:variant>
      <vt:variant>
        <vt:i4>429</vt:i4>
      </vt:variant>
      <vt:variant>
        <vt:i4>0</vt:i4>
      </vt:variant>
      <vt:variant>
        <vt:i4>5</vt:i4>
      </vt:variant>
      <vt:variant>
        <vt:lpwstr>http://baike.baidu.com/view/43111.htm</vt:lpwstr>
      </vt:variant>
      <vt:variant>
        <vt:lpwstr/>
      </vt:variant>
      <vt:variant>
        <vt:i4>6684721</vt:i4>
      </vt:variant>
      <vt:variant>
        <vt:i4>426</vt:i4>
      </vt:variant>
      <vt:variant>
        <vt:i4>0</vt:i4>
      </vt:variant>
      <vt:variant>
        <vt:i4>5</vt:i4>
      </vt:variant>
      <vt:variant>
        <vt:lpwstr>http://baike.baidu.com/view/1623507.htm</vt:lpwstr>
      </vt:variant>
      <vt:variant>
        <vt:lpwstr/>
      </vt:variant>
      <vt:variant>
        <vt:i4>6553649</vt:i4>
      </vt:variant>
      <vt:variant>
        <vt:i4>423</vt:i4>
      </vt:variant>
      <vt:variant>
        <vt:i4>0</vt:i4>
      </vt:variant>
      <vt:variant>
        <vt:i4>5</vt:i4>
      </vt:variant>
      <vt:variant>
        <vt:lpwstr>http://baike.baidu.com/view/6455260.htm</vt:lpwstr>
      </vt:variant>
      <vt:variant>
        <vt:lpwstr/>
      </vt:variant>
      <vt:variant>
        <vt:i4>6357040</vt:i4>
      </vt:variant>
      <vt:variant>
        <vt:i4>420</vt:i4>
      </vt:variant>
      <vt:variant>
        <vt:i4>0</vt:i4>
      </vt:variant>
      <vt:variant>
        <vt:i4>5</vt:i4>
      </vt:variant>
      <vt:variant>
        <vt:lpwstr>http://baike.baidu.com/view/828.htm</vt:lpwstr>
      </vt:variant>
      <vt:variant>
        <vt:lpwstr/>
      </vt:variant>
      <vt:variant>
        <vt:i4>1179698</vt:i4>
      </vt:variant>
      <vt:variant>
        <vt:i4>407</vt:i4>
      </vt:variant>
      <vt:variant>
        <vt:i4>0</vt:i4>
      </vt:variant>
      <vt:variant>
        <vt:i4>5</vt:i4>
      </vt:variant>
      <vt:variant>
        <vt:lpwstr/>
      </vt:variant>
      <vt:variant>
        <vt:lpwstr>_Toc305919555</vt:lpwstr>
      </vt:variant>
      <vt:variant>
        <vt:i4>1179698</vt:i4>
      </vt:variant>
      <vt:variant>
        <vt:i4>401</vt:i4>
      </vt:variant>
      <vt:variant>
        <vt:i4>0</vt:i4>
      </vt:variant>
      <vt:variant>
        <vt:i4>5</vt:i4>
      </vt:variant>
      <vt:variant>
        <vt:lpwstr/>
      </vt:variant>
      <vt:variant>
        <vt:lpwstr>_Toc305919554</vt:lpwstr>
      </vt:variant>
      <vt:variant>
        <vt:i4>1179698</vt:i4>
      </vt:variant>
      <vt:variant>
        <vt:i4>395</vt:i4>
      </vt:variant>
      <vt:variant>
        <vt:i4>0</vt:i4>
      </vt:variant>
      <vt:variant>
        <vt:i4>5</vt:i4>
      </vt:variant>
      <vt:variant>
        <vt:lpwstr/>
      </vt:variant>
      <vt:variant>
        <vt:lpwstr>_Toc305919553</vt:lpwstr>
      </vt:variant>
      <vt:variant>
        <vt:i4>1179698</vt:i4>
      </vt:variant>
      <vt:variant>
        <vt:i4>389</vt:i4>
      </vt:variant>
      <vt:variant>
        <vt:i4>0</vt:i4>
      </vt:variant>
      <vt:variant>
        <vt:i4>5</vt:i4>
      </vt:variant>
      <vt:variant>
        <vt:lpwstr/>
      </vt:variant>
      <vt:variant>
        <vt:lpwstr>_Toc305919552</vt:lpwstr>
      </vt:variant>
      <vt:variant>
        <vt:i4>1179698</vt:i4>
      </vt:variant>
      <vt:variant>
        <vt:i4>383</vt:i4>
      </vt:variant>
      <vt:variant>
        <vt:i4>0</vt:i4>
      </vt:variant>
      <vt:variant>
        <vt:i4>5</vt:i4>
      </vt:variant>
      <vt:variant>
        <vt:lpwstr/>
      </vt:variant>
      <vt:variant>
        <vt:lpwstr>_Toc305919551</vt:lpwstr>
      </vt:variant>
      <vt:variant>
        <vt:i4>1179698</vt:i4>
      </vt:variant>
      <vt:variant>
        <vt:i4>377</vt:i4>
      </vt:variant>
      <vt:variant>
        <vt:i4>0</vt:i4>
      </vt:variant>
      <vt:variant>
        <vt:i4>5</vt:i4>
      </vt:variant>
      <vt:variant>
        <vt:lpwstr/>
      </vt:variant>
      <vt:variant>
        <vt:lpwstr>_Toc305919550</vt:lpwstr>
      </vt:variant>
      <vt:variant>
        <vt:i4>1245234</vt:i4>
      </vt:variant>
      <vt:variant>
        <vt:i4>371</vt:i4>
      </vt:variant>
      <vt:variant>
        <vt:i4>0</vt:i4>
      </vt:variant>
      <vt:variant>
        <vt:i4>5</vt:i4>
      </vt:variant>
      <vt:variant>
        <vt:lpwstr/>
      </vt:variant>
      <vt:variant>
        <vt:lpwstr>_Toc305919549</vt:lpwstr>
      </vt:variant>
      <vt:variant>
        <vt:i4>1245234</vt:i4>
      </vt:variant>
      <vt:variant>
        <vt:i4>365</vt:i4>
      </vt:variant>
      <vt:variant>
        <vt:i4>0</vt:i4>
      </vt:variant>
      <vt:variant>
        <vt:i4>5</vt:i4>
      </vt:variant>
      <vt:variant>
        <vt:lpwstr/>
      </vt:variant>
      <vt:variant>
        <vt:lpwstr>_Toc305919548</vt:lpwstr>
      </vt:variant>
      <vt:variant>
        <vt:i4>1245234</vt:i4>
      </vt:variant>
      <vt:variant>
        <vt:i4>359</vt:i4>
      </vt:variant>
      <vt:variant>
        <vt:i4>0</vt:i4>
      </vt:variant>
      <vt:variant>
        <vt:i4>5</vt:i4>
      </vt:variant>
      <vt:variant>
        <vt:lpwstr/>
      </vt:variant>
      <vt:variant>
        <vt:lpwstr>_Toc305919547</vt:lpwstr>
      </vt:variant>
      <vt:variant>
        <vt:i4>1245234</vt:i4>
      </vt:variant>
      <vt:variant>
        <vt:i4>353</vt:i4>
      </vt:variant>
      <vt:variant>
        <vt:i4>0</vt:i4>
      </vt:variant>
      <vt:variant>
        <vt:i4>5</vt:i4>
      </vt:variant>
      <vt:variant>
        <vt:lpwstr/>
      </vt:variant>
      <vt:variant>
        <vt:lpwstr>_Toc305919546</vt:lpwstr>
      </vt:variant>
      <vt:variant>
        <vt:i4>1245234</vt:i4>
      </vt:variant>
      <vt:variant>
        <vt:i4>347</vt:i4>
      </vt:variant>
      <vt:variant>
        <vt:i4>0</vt:i4>
      </vt:variant>
      <vt:variant>
        <vt:i4>5</vt:i4>
      </vt:variant>
      <vt:variant>
        <vt:lpwstr/>
      </vt:variant>
      <vt:variant>
        <vt:lpwstr>_Toc305919545</vt:lpwstr>
      </vt:variant>
      <vt:variant>
        <vt:i4>1245234</vt:i4>
      </vt:variant>
      <vt:variant>
        <vt:i4>341</vt:i4>
      </vt:variant>
      <vt:variant>
        <vt:i4>0</vt:i4>
      </vt:variant>
      <vt:variant>
        <vt:i4>5</vt:i4>
      </vt:variant>
      <vt:variant>
        <vt:lpwstr/>
      </vt:variant>
      <vt:variant>
        <vt:lpwstr>_Toc305919544</vt:lpwstr>
      </vt:variant>
      <vt:variant>
        <vt:i4>1245234</vt:i4>
      </vt:variant>
      <vt:variant>
        <vt:i4>335</vt:i4>
      </vt:variant>
      <vt:variant>
        <vt:i4>0</vt:i4>
      </vt:variant>
      <vt:variant>
        <vt:i4>5</vt:i4>
      </vt:variant>
      <vt:variant>
        <vt:lpwstr/>
      </vt:variant>
      <vt:variant>
        <vt:lpwstr>_Toc305919543</vt:lpwstr>
      </vt:variant>
      <vt:variant>
        <vt:i4>1245234</vt:i4>
      </vt:variant>
      <vt:variant>
        <vt:i4>329</vt:i4>
      </vt:variant>
      <vt:variant>
        <vt:i4>0</vt:i4>
      </vt:variant>
      <vt:variant>
        <vt:i4>5</vt:i4>
      </vt:variant>
      <vt:variant>
        <vt:lpwstr/>
      </vt:variant>
      <vt:variant>
        <vt:lpwstr>_Toc305919542</vt:lpwstr>
      </vt:variant>
      <vt:variant>
        <vt:i4>1245234</vt:i4>
      </vt:variant>
      <vt:variant>
        <vt:i4>323</vt:i4>
      </vt:variant>
      <vt:variant>
        <vt:i4>0</vt:i4>
      </vt:variant>
      <vt:variant>
        <vt:i4>5</vt:i4>
      </vt:variant>
      <vt:variant>
        <vt:lpwstr/>
      </vt:variant>
      <vt:variant>
        <vt:lpwstr>_Toc305919541</vt:lpwstr>
      </vt:variant>
      <vt:variant>
        <vt:i4>1245234</vt:i4>
      </vt:variant>
      <vt:variant>
        <vt:i4>317</vt:i4>
      </vt:variant>
      <vt:variant>
        <vt:i4>0</vt:i4>
      </vt:variant>
      <vt:variant>
        <vt:i4>5</vt:i4>
      </vt:variant>
      <vt:variant>
        <vt:lpwstr/>
      </vt:variant>
      <vt:variant>
        <vt:lpwstr>_Toc305919540</vt:lpwstr>
      </vt:variant>
      <vt:variant>
        <vt:i4>1310770</vt:i4>
      </vt:variant>
      <vt:variant>
        <vt:i4>311</vt:i4>
      </vt:variant>
      <vt:variant>
        <vt:i4>0</vt:i4>
      </vt:variant>
      <vt:variant>
        <vt:i4>5</vt:i4>
      </vt:variant>
      <vt:variant>
        <vt:lpwstr/>
      </vt:variant>
      <vt:variant>
        <vt:lpwstr>_Toc305919539</vt:lpwstr>
      </vt:variant>
      <vt:variant>
        <vt:i4>1310770</vt:i4>
      </vt:variant>
      <vt:variant>
        <vt:i4>305</vt:i4>
      </vt:variant>
      <vt:variant>
        <vt:i4>0</vt:i4>
      </vt:variant>
      <vt:variant>
        <vt:i4>5</vt:i4>
      </vt:variant>
      <vt:variant>
        <vt:lpwstr/>
      </vt:variant>
      <vt:variant>
        <vt:lpwstr>_Toc305919538</vt:lpwstr>
      </vt:variant>
      <vt:variant>
        <vt:i4>1310770</vt:i4>
      </vt:variant>
      <vt:variant>
        <vt:i4>299</vt:i4>
      </vt:variant>
      <vt:variant>
        <vt:i4>0</vt:i4>
      </vt:variant>
      <vt:variant>
        <vt:i4>5</vt:i4>
      </vt:variant>
      <vt:variant>
        <vt:lpwstr/>
      </vt:variant>
      <vt:variant>
        <vt:lpwstr>_Toc305919537</vt:lpwstr>
      </vt:variant>
      <vt:variant>
        <vt:i4>1310770</vt:i4>
      </vt:variant>
      <vt:variant>
        <vt:i4>293</vt:i4>
      </vt:variant>
      <vt:variant>
        <vt:i4>0</vt:i4>
      </vt:variant>
      <vt:variant>
        <vt:i4>5</vt:i4>
      </vt:variant>
      <vt:variant>
        <vt:lpwstr/>
      </vt:variant>
      <vt:variant>
        <vt:lpwstr>_Toc305919536</vt:lpwstr>
      </vt:variant>
      <vt:variant>
        <vt:i4>1310770</vt:i4>
      </vt:variant>
      <vt:variant>
        <vt:i4>287</vt:i4>
      </vt:variant>
      <vt:variant>
        <vt:i4>0</vt:i4>
      </vt:variant>
      <vt:variant>
        <vt:i4>5</vt:i4>
      </vt:variant>
      <vt:variant>
        <vt:lpwstr/>
      </vt:variant>
      <vt:variant>
        <vt:lpwstr>_Toc305919535</vt:lpwstr>
      </vt:variant>
      <vt:variant>
        <vt:i4>1310770</vt:i4>
      </vt:variant>
      <vt:variant>
        <vt:i4>281</vt:i4>
      </vt:variant>
      <vt:variant>
        <vt:i4>0</vt:i4>
      </vt:variant>
      <vt:variant>
        <vt:i4>5</vt:i4>
      </vt:variant>
      <vt:variant>
        <vt:lpwstr/>
      </vt:variant>
      <vt:variant>
        <vt:lpwstr>_Toc305919534</vt:lpwstr>
      </vt:variant>
      <vt:variant>
        <vt:i4>1310770</vt:i4>
      </vt:variant>
      <vt:variant>
        <vt:i4>275</vt:i4>
      </vt:variant>
      <vt:variant>
        <vt:i4>0</vt:i4>
      </vt:variant>
      <vt:variant>
        <vt:i4>5</vt:i4>
      </vt:variant>
      <vt:variant>
        <vt:lpwstr/>
      </vt:variant>
      <vt:variant>
        <vt:lpwstr>_Toc305919533</vt:lpwstr>
      </vt:variant>
      <vt:variant>
        <vt:i4>1310770</vt:i4>
      </vt:variant>
      <vt:variant>
        <vt:i4>269</vt:i4>
      </vt:variant>
      <vt:variant>
        <vt:i4>0</vt:i4>
      </vt:variant>
      <vt:variant>
        <vt:i4>5</vt:i4>
      </vt:variant>
      <vt:variant>
        <vt:lpwstr/>
      </vt:variant>
      <vt:variant>
        <vt:lpwstr>_Toc305919532</vt:lpwstr>
      </vt:variant>
      <vt:variant>
        <vt:i4>1310770</vt:i4>
      </vt:variant>
      <vt:variant>
        <vt:i4>263</vt:i4>
      </vt:variant>
      <vt:variant>
        <vt:i4>0</vt:i4>
      </vt:variant>
      <vt:variant>
        <vt:i4>5</vt:i4>
      </vt:variant>
      <vt:variant>
        <vt:lpwstr/>
      </vt:variant>
      <vt:variant>
        <vt:lpwstr>_Toc305919531</vt:lpwstr>
      </vt:variant>
      <vt:variant>
        <vt:i4>1310770</vt:i4>
      </vt:variant>
      <vt:variant>
        <vt:i4>257</vt:i4>
      </vt:variant>
      <vt:variant>
        <vt:i4>0</vt:i4>
      </vt:variant>
      <vt:variant>
        <vt:i4>5</vt:i4>
      </vt:variant>
      <vt:variant>
        <vt:lpwstr/>
      </vt:variant>
      <vt:variant>
        <vt:lpwstr>_Toc305919530</vt:lpwstr>
      </vt:variant>
      <vt:variant>
        <vt:i4>1376306</vt:i4>
      </vt:variant>
      <vt:variant>
        <vt:i4>251</vt:i4>
      </vt:variant>
      <vt:variant>
        <vt:i4>0</vt:i4>
      </vt:variant>
      <vt:variant>
        <vt:i4>5</vt:i4>
      </vt:variant>
      <vt:variant>
        <vt:lpwstr/>
      </vt:variant>
      <vt:variant>
        <vt:lpwstr>_Toc305919529</vt:lpwstr>
      </vt:variant>
      <vt:variant>
        <vt:i4>1376306</vt:i4>
      </vt:variant>
      <vt:variant>
        <vt:i4>245</vt:i4>
      </vt:variant>
      <vt:variant>
        <vt:i4>0</vt:i4>
      </vt:variant>
      <vt:variant>
        <vt:i4>5</vt:i4>
      </vt:variant>
      <vt:variant>
        <vt:lpwstr/>
      </vt:variant>
      <vt:variant>
        <vt:lpwstr>_Toc305919528</vt:lpwstr>
      </vt:variant>
      <vt:variant>
        <vt:i4>1376306</vt:i4>
      </vt:variant>
      <vt:variant>
        <vt:i4>239</vt:i4>
      </vt:variant>
      <vt:variant>
        <vt:i4>0</vt:i4>
      </vt:variant>
      <vt:variant>
        <vt:i4>5</vt:i4>
      </vt:variant>
      <vt:variant>
        <vt:lpwstr/>
      </vt:variant>
      <vt:variant>
        <vt:lpwstr>_Toc305919527</vt:lpwstr>
      </vt:variant>
      <vt:variant>
        <vt:i4>1376306</vt:i4>
      </vt:variant>
      <vt:variant>
        <vt:i4>233</vt:i4>
      </vt:variant>
      <vt:variant>
        <vt:i4>0</vt:i4>
      </vt:variant>
      <vt:variant>
        <vt:i4>5</vt:i4>
      </vt:variant>
      <vt:variant>
        <vt:lpwstr/>
      </vt:variant>
      <vt:variant>
        <vt:lpwstr>_Toc305919526</vt:lpwstr>
      </vt:variant>
      <vt:variant>
        <vt:i4>1376306</vt:i4>
      </vt:variant>
      <vt:variant>
        <vt:i4>227</vt:i4>
      </vt:variant>
      <vt:variant>
        <vt:i4>0</vt:i4>
      </vt:variant>
      <vt:variant>
        <vt:i4>5</vt:i4>
      </vt:variant>
      <vt:variant>
        <vt:lpwstr/>
      </vt:variant>
      <vt:variant>
        <vt:lpwstr>_Toc305919525</vt:lpwstr>
      </vt:variant>
      <vt:variant>
        <vt:i4>1376306</vt:i4>
      </vt:variant>
      <vt:variant>
        <vt:i4>221</vt:i4>
      </vt:variant>
      <vt:variant>
        <vt:i4>0</vt:i4>
      </vt:variant>
      <vt:variant>
        <vt:i4>5</vt:i4>
      </vt:variant>
      <vt:variant>
        <vt:lpwstr/>
      </vt:variant>
      <vt:variant>
        <vt:lpwstr>_Toc305919524</vt:lpwstr>
      </vt:variant>
      <vt:variant>
        <vt:i4>1376306</vt:i4>
      </vt:variant>
      <vt:variant>
        <vt:i4>215</vt:i4>
      </vt:variant>
      <vt:variant>
        <vt:i4>0</vt:i4>
      </vt:variant>
      <vt:variant>
        <vt:i4>5</vt:i4>
      </vt:variant>
      <vt:variant>
        <vt:lpwstr/>
      </vt:variant>
      <vt:variant>
        <vt:lpwstr>_Toc305919523</vt:lpwstr>
      </vt:variant>
      <vt:variant>
        <vt:i4>1376306</vt:i4>
      </vt:variant>
      <vt:variant>
        <vt:i4>209</vt:i4>
      </vt:variant>
      <vt:variant>
        <vt:i4>0</vt:i4>
      </vt:variant>
      <vt:variant>
        <vt:i4>5</vt:i4>
      </vt:variant>
      <vt:variant>
        <vt:lpwstr/>
      </vt:variant>
      <vt:variant>
        <vt:lpwstr>_Toc305919522</vt:lpwstr>
      </vt:variant>
      <vt:variant>
        <vt:i4>1376306</vt:i4>
      </vt:variant>
      <vt:variant>
        <vt:i4>203</vt:i4>
      </vt:variant>
      <vt:variant>
        <vt:i4>0</vt:i4>
      </vt:variant>
      <vt:variant>
        <vt:i4>5</vt:i4>
      </vt:variant>
      <vt:variant>
        <vt:lpwstr/>
      </vt:variant>
      <vt:variant>
        <vt:lpwstr>_Toc305919521</vt:lpwstr>
      </vt:variant>
      <vt:variant>
        <vt:i4>1376306</vt:i4>
      </vt:variant>
      <vt:variant>
        <vt:i4>197</vt:i4>
      </vt:variant>
      <vt:variant>
        <vt:i4>0</vt:i4>
      </vt:variant>
      <vt:variant>
        <vt:i4>5</vt:i4>
      </vt:variant>
      <vt:variant>
        <vt:lpwstr/>
      </vt:variant>
      <vt:variant>
        <vt:lpwstr>_Toc305919520</vt:lpwstr>
      </vt:variant>
      <vt:variant>
        <vt:i4>1441842</vt:i4>
      </vt:variant>
      <vt:variant>
        <vt:i4>191</vt:i4>
      </vt:variant>
      <vt:variant>
        <vt:i4>0</vt:i4>
      </vt:variant>
      <vt:variant>
        <vt:i4>5</vt:i4>
      </vt:variant>
      <vt:variant>
        <vt:lpwstr/>
      </vt:variant>
      <vt:variant>
        <vt:lpwstr>_Toc305919519</vt:lpwstr>
      </vt:variant>
      <vt:variant>
        <vt:i4>1441842</vt:i4>
      </vt:variant>
      <vt:variant>
        <vt:i4>185</vt:i4>
      </vt:variant>
      <vt:variant>
        <vt:i4>0</vt:i4>
      </vt:variant>
      <vt:variant>
        <vt:i4>5</vt:i4>
      </vt:variant>
      <vt:variant>
        <vt:lpwstr/>
      </vt:variant>
      <vt:variant>
        <vt:lpwstr>_Toc305919518</vt:lpwstr>
      </vt:variant>
      <vt:variant>
        <vt:i4>1441842</vt:i4>
      </vt:variant>
      <vt:variant>
        <vt:i4>179</vt:i4>
      </vt:variant>
      <vt:variant>
        <vt:i4>0</vt:i4>
      </vt:variant>
      <vt:variant>
        <vt:i4>5</vt:i4>
      </vt:variant>
      <vt:variant>
        <vt:lpwstr/>
      </vt:variant>
      <vt:variant>
        <vt:lpwstr>_Toc305919517</vt:lpwstr>
      </vt:variant>
      <vt:variant>
        <vt:i4>1441842</vt:i4>
      </vt:variant>
      <vt:variant>
        <vt:i4>173</vt:i4>
      </vt:variant>
      <vt:variant>
        <vt:i4>0</vt:i4>
      </vt:variant>
      <vt:variant>
        <vt:i4>5</vt:i4>
      </vt:variant>
      <vt:variant>
        <vt:lpwstr/>
      </vt:variant>
      <vt:variant>
        <vt:lpwstr>_Toc305919516</vt:lpwstr>
      </vt:variant>
      <vt:variant>
        <vt:i4>1441842</vt:i4>
      </vt:variant>
      <vt:variant>
        <vt:i4>167</vt:i4>
      </vt:variant>
      <vt:variant>
        <vt:i4>0</vt:i4>
      </vt:variant>
      <vt:variant>
        <vt:i4>5</vt:i4>
      </vt:variant>
      <vt:variant>
        <vt:lpwstr/>
      </vt:variant>
      <vt:variant>
        <vt:lpwstr>_Toc305919515</vt:lpwstr>
      </vt:variant>
      <vt:variant>
        <vt:i4>1441842</vt:i4>
      </vt:variant>
      <vt:variant>
        <vt:i4>161</vt:i4>
      </vt:variant>
      <vt:variant>
        <vt:i4>0</vt:i4>
      </vt:variant>
      <vt:variant>
        <vt:i4>5</vt:i4>
      </vt:variant>
      <vt:variant>
        <vt:lpwstr/>
      </vt:variant>
      <vt:variant>
        <vt:lpwstr>_Toc305919514</vt:lpwstr>
      </vt:variant>
      <vt:variant>
        <vt:i4>1441842</vt:i4>
      </vt:variant>
      <vt:variant>
        <vt:i4>155</vt:i4>
      </vt:variant>
      <vt:variant>
        <vt:i4>0</vt:i4>
      </vt:variant>
      <vt:variant>
        <vt:i4>5</vt:i4>
      </vt:variant>
      <vt:variant>
        <vt:lpwstr/>
      </vt:variant>
      <vt:variant>
        <vt:lpwstr>_Toc305919513</vt:lpwstr>
      </vt:variant>
      <vt:variant>
        <vt:i4>1441842</vt:i4>
      </vt:variant>
      <vt:variant>
        <vt:i4>149</vt:i4>
      </vt:variant>
      <vt:variant>
        <vt:i4>0</vt:i4>
      </vt:variant>
      <vt:variant>
        <vt:i4>5</vt:i4>
      </vt:variant>
      <vt:variant>
        <vt:lpwstr/>
      </vt:variant>
      <vt:variant>
        <vt:lpwstr>_Toc305919512</vt:lpwstr>
      </vt:variant>
      <vt:variant>
        <vt:i4>1441842</vt:i4>
      </vt:variant>
      <vt:variant>
        <vt:i4>143</vt:i4>
      </vt:variant>
      <vt:variant>
        <vt:i4>0</vt:i4>
      </vt:variant>
      <vt:variant>
        <vt:i4>5</vt:i4>
      </vt:variant>
      <vt:variant>
        <vt:lpwstr/>
      </vt:variant>
      <vt:variant>
        <vt:lpwstr>_Toc305919511</vt:lpwstr>
      </vt:variant>
      <vt:variant>
        <vt:i4>1441842</vt:i4>
      </vt:variant>
      <vt:variant>
        <vt:i4>137</vt:i4>
      </vt:variant>
      <vt:variant>
        <vt:i4>0</vt:i4>
      </vt:variant>
      <vt:variant>
        <vt:i4>5</vt:i4>
      </vt:variant>
      <vt:variant>
        <vt:lpwstr/>
      </vt:variant>
      <vt:variant>
        <vt:lpwstr>_Toc305919510</vt:lpwstr>
      </vt:variant>
      <vt:variant>
        <vt:i4>1507378</vt:i4>
      </vt:variant>
      <vt:variant>
        <vt:i4>131</vt:i4>
      </vt:variant>
      <vt:variant>
        <vt:i4>0</vt:i4>
      </vt:variant>
      <vt:variant>
        <vt:i4>5</vt:i4>
      </vt:variant>
      <vt:variant>
        <vt:lpwstr/>
      </vt:variant>
      <vt:variant>
        <vt:lpwstr>_Toc305919509</vt:lpwstr>
      </vt:variant>
      <vt:variant>
        <vt:i4>1507378</vt:i4>
      </vt:variant>
      <vt:variant>
        <vt:i4>125</vt:i4>
      </vt:variant>
      <vt:variant>
        <vt:i4>0</vt:i4>
      </vt:variant>
      <vt:variant>
        <vt:i4>5</vt:i4>
      </vt:variant>
      <vt:variant>
        <vt:lpwstr/>
      </vt:variant>
      <vt:variant>
        <vt:lpwstr>_Toc305919508</vt:lpwstr>
      </vt:variant>
      <vt:variant>
        <vt:i4>1507378</vt:i4>
      </vt:variant>
      <vt:variant>
        <vt:i4>119</vt:i4>
      </vt:variant>
      <vt:variant>
        <vt:i4>0</vt:i4>
      </vt:variant>
      <vt:variant>
        <vt:i4>5</vt:i4>
      </vt:variant>
      <vt:variant>
        <vt:lpwstr/>
      </vt:variant>
      <vt:variant>
        <vt:lpwstr>_Toc305919507</vt:lpwstr>
      </vt:variant>
      <vt:variant>
        <vt:i4>1507378</vt:i4>
      </vt:variant>
      <vt:variant>
        <vt:i4>113</vt:i4>
      </vt:variant>
      <vt:variant>
        <vt:i4>0</vt:i4>
      </vt:variant>
      <vt:variant>
        <vt:i4>5</vt:i4>
      </vt:variant>
      <vt:variant>
        <vt:lpwstr/>
      </vt:variant>
      <vt:variant>
        <vt:lpwstr>_Toc305919506</vt:lpwstr>
      </vt:variant>
      <vt:variant>
        <vt:i4>1507378</vt:i4>
      </vt:variant>
      <vt:variant>
        <vt:i4>107</vt:i4>
      </vt:variant>
      <vt:variant>
        <vt:i4>0</vt:i4>
      </vt:variant>
      <vt:variant>
        <vt:i4>5</vt:i4>
      </vt:variant>
      <vt:variant>
        <vt:lpwstr/>
      </vt:variant>
      <vt:variant>
        <vt:lpwstr>_Toc305919505</vt:lpwstr>
      </vt:variant>
      <vt:variant>
        <vt:i4>1507378</vt:i4>
      </vt:variant>
      <vt:variant>
        <vt:i4>101</vt:i4>
      </vt:variant>
      <vt:variant>
        <vt:i4>0</vt:i4>
      </vt:variant>
      <vt:variant>
        <vt:i4>5</vt:i4>
      </vt:variant>
      <vt:variant>
        <vt:lpwstr/>
      </vt:variant>
      <vt:variant>
        <vt:lpwstr>_Toc305919504</vt:lpwstr>
      </vt:variant>
      <vt:variant>
        <vt:i4>1507378</vt:i4>
      </vt:variant>
      <vt:variant>
        <vt:i4>95</vt:i4>
      </vt:variant>
      <vt:variant>
        <vt:i4>0</vt:i4>
      </vt:variant>
      <vt:variant>
        <vt:i4>5</vt:i4>
      </vt:variant>
      <vt:variant>
        <vt:lpwstr/>
      </vt:variant>
      <vt:variant>
        <vt:lpwstr>_Toc305919503</vt:lpwstr>
      </vt:variant>
      <vt:variant>
        <vt:i4>1507378</vt:i4>
      </vt:variant>
      <vt:variant>
        <vt:i4>89</vt:i4>
      </vt:variant>
      <vt:variant>
        <vt:i4>0</vt:i4>
      </vt:variant>
      <vt:variant>
        <vt:i4>5</vt:i4>
      </vt:variant>
      <vt:variant>
        <vt:lpwstr/>
      </vt:variant>
      <vt:variant>
        <vt:lpwstr>_Toc305919502</vt:lpwstr>
      </vt:variant>
      <vt:variant>
        <vt:i4>1507378</vt:i4>
      </vt:variant>
      <vt:variant>
        <vt:i4>83</vt:i4>
      </vt:variant>
      <vt:variant>
        <vt:i4>0</vt:i4>
      </vt:variant>
      <vt:variant>
        <vt:i4>5</vt:i4>
      </vt:variant>
      <vt:variant>
        <vt:lpwstr/>
      </vt:variant>
      <vt:variant>
        <vt:lpwstr>_Toc305919501</vt:lpwstr>
      </vt:variant>
      <vt:variant>
        <vt:i4>1507378</vt:i4>
      </vt:variant>
      <vt:variant>
        <vt:i4>77</vt:i4>
      </vt:variant>
      <vt:variant>
        <vt:i4>0</vt:i4>
      </vt:variant>
      <vt:variant>
        <vt:i4>5</vt:i4>
      </vt:variant>
      <vt:variant>
        <vt:lpwstr/>
      </vt:variant>
      <vt:variant>
        <vt:lpwstr>_Toc305919500</vt:lpwstr>
      </vt:variant>
      <vt:variant>
        <vt:i4>1966131</vt:i4>
      </vt:variant>
      <vt:variant>
        <vt:i4>71</vt:i4>
      </vt:variant>
      <vt:variant>
        <vt:i4>0</vt:i4>
      </vt:variant>
      <vt:variant>
        <vt:i4>5</vt:i4>
      </vt:variant>
      <vt:variant>
        <vt:lpwstr/>
      </vt:variant>
      <vt:variant>
        <vt:lpwstr>_Toc305919499</vt:lpwstr>
      </vt:variant>
      <vt:variant>
        <vt:i4>1966131</vt:i4>
      </vt:variant>
      <vt:variant>
        <vt:i4>65</vt:i4>
      </vt:variant>
      <vt:variant>
        <vt:i4>0</vt:i4>
      </vt:variant>
      <vt:variant>
        <vt:i4>5</vt:i4>
      </vt:variant>
      <vt:variant>
        <vt:lpwstr/>
      </vt:variant>
      <vt:variant>
        <vt:lpwstr>_Toc305919498</vt:lpwstr>
      </vt:variant>
      <vt:variant>
        <vt:i4>1966131</vt:i4>
      </vt:variant>
      <vt:variant>
        <vt:i4>59</vt:i4>
      </vt:variant>
      <vt:variant>
        <vt:i4>0</vt:i4>
      </vt:variant>
      <vt:variant>
        <vt:i4>5</vt:i4>
      </vt:variant>
      <vt:variant>
        <vt:lpwstr/>
      </vt:variant>
      <vt:variant>
        <vt:lpwstr>_Toc305919497</vt:lpwstr>
      </vt:variant>
      <vt:variant>
        <vt:i4>1966131</vt:i4>
      </vt:variant>
      <vt:variant>
        <vt:i4>53</vt:i4>
      </vt:variant>
      <vt:variant>
        <vt:i4>0</vt:i4>
      </vt:variant>
      <vt:variant>
        <vt:i4>5</vt:i4>
      </vt:variant>
      <vt:variant>
        <vt:lpwstr/>
      </vt:variant>
      <vt:variant>
        <vt:lpwstr>_Toc305919496</vt:lpwstr>
      </vt:variant>
      <vt:variant>
        <vt:i4>1966131</vt:i4>
      </vt:variant>
      <vt:variant>
        <vt:i4>47</vt:i4>
      </vt:variant>
      <vt:variant>
        <vt:i4>0</vt:i4>
      </vt:variant>
      <vt:variant>
        <vt:i4>5</vt:i4>
      </vt:variant>
      <vt:variant>
        <vt:lpwstr/>
      </vt:variant>
      <vt:variant>
        <vt:lpwstr>_Toc305919495</vt:lpwstr>
      </vt:variant>
      <vt:variant>
        <vt:i4>1966131</vt:i4>
      </vt:variant>
      <vt:variant>
        <vt:i4>41</vt:i4>
      </vt:variant>
      <vt:variant>
        <vt:i4>0</vt:i4>
      </vt:variant>
      <vt:variant>
        <vt:i4>5</vt:i4>
      </vt:variant>
      <vt:variant>
        <vt:lpwstr/>
      </vt:variant>
      <vt:variant>
        <vt:lpwstr>_Toc305919494</vt:lpwstr>
      </vt:variant>
      <vt:variant>
        <vt:i4>1966131</vt:i4>
      </vt:variant>
      <vt:variant>
        <vt:i4>35</vt:i4>
      </vt:variant>
      <vt:variant>
        <vt:i4>0</vt:i4>
      </vt:variant>
      <vt:variant>
        <vt:i4>5</vt:i4>
      </vt:variant>
      <vt:variant>
        <vt:lpwstr/>
      </vt:variant>
      <vt:variant>
        <vt:lpwstr>_Toc305919493</vt:lpwstr>
      </vt:variant>
      <vt:variant>
        <vt:i4>1966131</vt:i4>
      </vt:variant>
      <vt:variant>
        <vt:i4>29</vt:i4>
      </vt:variant>
      <vt:variant>
        <vt:i4>0</vt:i4>
      </vt:variant>
      <vt:variant>
        <vt:i4>5</vt:i4>
      </vt:variant>
      <vt:variant>
        <vt:lpwstr/>
      </vt:variant>
      <vt:variant>
        <vt:lpwstr>_Toc305919492</vt:lpwstr>
      </vt:variant>
      <vt:variant>
        <vt:i4>1966131</vt:i4>
      </vt:variant>
      <vt:variant>
        <vt:i4>23</vt:i4>
      </vt:variant>
      <vt:variant>
        <vt:i4>0</vt:i4>
      </vt:variant>
      <vt:variant>
        <vt:i4>5</vt:i4>
      </vt:variant>
      <vt:variant>
        <vt:lpwstr/>
      </vt:variant>
      <vt:variant>
        <vt:lpwstr>_Toc305919491</vt:lpwstr>
      </vt:variant>
      <vt:variant>
        <vt:i4>1966131</vt:i4>
      </vt:variant>
      <vt:variant>
        <vt:i4>17</vt:i4>
      </vt:variant>
      <vt:variant>
        <vt:i4>0</vt:i4>
      </vt:variant>
      <vt:variant>
        <vt:i4>5</vt:i4>
      </vt:variant>
      <vt:variant>
        <vt:lpwstr/>
      </vt:variant>
      <vt:variant>
        <vt:lpwstr>_Toc305919490</vt:lpwstr>
      </vt:variant>
      <vt:variant>
        <vt:i4>2031667</vt:i4>
      </vt:variant>
      <vt:variant>
        <vt:i4>11</vt:i4>
      </vt:variant>
      <vt:variant>
        <vt:i4>0</vt:i4>
      </vt:variant>
      <vt:variant>
        <vt:i4>5</vt:i4>
      </vt:variant>
      <vt:variant>
        <vt:lpwstr/>
      </vt:variant>
      <vt:variant>
        <vt:lpwstr>_Toc305919489</vt:lpwstr>
      </vt:variant>
      <vt:variant>
        <vt:i4>2031667</vt:i4>
      </vt:variant>
      <vt:variant>
        <vt:i4>5</vt:i4>
      </vt:variant>
      <vt:variant>
        <vt:i4>0</vt:i4>
      </vt:variant>
      <vt:variant>
        <vt:i4>5</vt:i4>
      </vt:variant>
      <vt:variant>
        <vt:lpwstr/>
      </vt:variant>
      <vt:variant>
        <vt:lpwstr>_Toc305919488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软件概要设计报告</dc:title>
  <dc:subject>项目名称</dc:subject>
  <dc:creator>zhouwei</dc:creator>
  <cp:keywords/>
  <cp:lastModifiedBy>DongLin Ye</cp:lastModifiedBy>
  <cp:revision>7</cp:revision>
  <cp:lastPrinted>1900-12-31T16:00:00Z</cp:lastPrinted>
  <dcterms:created xsi:type="dcterms:W3CDTF">2016-08-29T11:18:00Z</dcterms:created>
  <dcterms:modified xsi:type="dcterms:W3CDTF">2016-09-07T03:23:00Z</dcterms:modified>
  <cp:category/>
</cp:coreProperties>
</file>